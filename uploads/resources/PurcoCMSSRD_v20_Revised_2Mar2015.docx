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83C2485" w14:textId="77777777" w:rsidR="00442F09" w:rsidRDefault="005A552C">
      <w:pPr>
        <w:pStyle w:val="Title"/>
        <w:contextualSpacing w:val="0"/>
        <w:jc w:val="right"/>
      </w:pPr>
      <w:bookmarkStart w:id="0" w:name="h.jtchuxhs5icy" w:colFirst="0" w:colLast="0"/>
      <w:bookmarkEnd w:id="0"/>
      <w:r>
        <w:rPr>
          <w:b/>
        </w:rPr>
        <w:t xml:space="preserve"> </w:t>
      </w:r>
      <w:r w:rsidR="008538E8">
        <w:rPr>
          <w:b/>
        </w:rPr>
        <w:t>Software Requirements Document</w:t>
      </w:r>
    </w:p>
    <w:p w14:paraId="1651EE5E" w14:textId="77777777" w:rsidR="00442F09" w:rsidRDefault="00442F09">
      <w:pPr>
        <w:pStyle w:val="Normal1"/>
        <w:jc w:val="right"/>
      </w:pPr>
    </w:p>
    <w:p w14:paraId="60323CC6" w14:textId="77777777" w:rsidR="00442F09" w:rsidRDefault="008538E8">
      <w:pPr>
        <w:pStyle w:val="Title"/>
        <w:contextualSpacing w:val="0"/>
        <w:jc w:val="right"/>
      </w:pPr>
      <w:bookmarkStart w:id="1" w:name="h.k2hw42i02d1b" w:colFirst="0" w:colLast="0"/>
      <w:bookmarkEnd w:id="1"/>
      <w:r>
        <w:rPr>
          <w:b/>
        </w:rPr>
        <w:t>for</w:t>
      </w:r>
    </w:p>
    <w:p w14:paraId="025273B7" w14:textId="77777777" w:rsidR="00442F09" w:rsidRDefault="00442F09">
      <w:pPr>
        <w:pStyle w:val="Normal1"/>
        <w:jc w:val="right"/>
      </w:pPr>
    </w:p>
    <w:p w14:paraId="302DE9A8" w14:textId="77777777" w:rsidR="00442F09" w:rsidRDefault="008538E8">
      <w:pPr>
        <w:pStyle w:val="Title"/>
        <w:contextualSpacing w:val="0"/>
        <w:jc w:val="right"/>
      </w:pPr>
      <w:bookmarkStart w:id="2" w:name="h.woe3wgnfnka2" w:colFirst="0" w:colLast="0"/>
      <w:bookmarkEnd w:id="2"/>
      <w:r>
        <w:rPr>
          <w:b/>
        </w:rPr>
        <w:t>PurCo CMS</w:t>
      </w:r>
    </w:p>
    <w:p w14:paraId="6C699205" w14:textId="77777777" w:rsidR="00442F09" w:rsidRDefault="00442F09">
      <w:pPr>
        <w:pStyle w:val="Normal1"/>
      </w:pPr>
    </w:p>
    <w:p w14:paraId="2913BF4E" w14:textId="77777777" w:rsidR="00442F09" w:rsidRDefault="00C65AD8">
      <w:pPr>
        <w:pStyle w:val="Heading1"/>
        <w:contextualSpacing w:val="0"/>
        <w:jc w:val="right"/>
      </w:pPr>
      <w:bookmarkStart w:id="3" w:name="h.wsydkbc8sekr" w:colFirst="0" w:colLast="0"/>
      <w:bookmarkEnd w:id="3"/>
      <w:r>
        <w:t>Version 2.0</w:t>
      </w:r>
    </w:p>
    <w:p w14:paraId="759EE5FB" w14:textId="77777777" w:rsidR="00442F09" w:rsidRDefault="008538E8">
      <w:pPr>
        <w:pStyle w:val="Heading1"/>
        <w:contextualSpacing w:val="0"/>
        <w:jc w:val="right"/>
      </w:pPr>
      <w:r>
        <w:t>Prepared by Colworx Tech, Inc.</w:t>
      </w:r>
    </w:p>
    <w:p w14:paraId="6BE9B56F" w14:textId="77777777" w:rsidR="00442F09" w:rsidRDefault="008538E8">
      <w:pPr>
        <w:pStyle w:val="Heading1"/>
        <w:contextualSpacing w:val="0"/>
        <w:jc w:val="right"/>
      </w:pPr>
      <w:bookmarkStart w:id="4" w:name="h.bi26tsw7gjfv" w:colFirst="0" w:colLast="0"/>
      <w:bookmarkEnd w:id="4"/>
      <w:r>
        <w:t>AT&amp;T</w:t>
      </w:r>
    </w:p>
    <w:p w14:paraId="7FE248D9" w14:textId="77777777" w:rsidR="00442F09" w:rsidRDefault="00442F09">
      <w:pPr>
        <w:pStyle w:val="Normal1"/>
      </w:pPr>
    </w:p>
    <w:p w14:paraId="2711B1D5" w14:textId="77777777" w:rsidR="00442F09" w:rsidRDefault="00442F09">
      <w:pPr>
        <w:pStyle w:val="Normal1"/>
      </w:pPr>
    </w:p>
    <w:p w14:paraId="6CDFFBBD" w14:textId="77777777" w:rsidR="00442F09" w:rsidRDefault="00442F09">
      <w:pPr>
        <w:pStyle w:val="Normal1"/>
      </w:pPr>
    </w:p>
    <w:p w14:paraId="67C966D0" w14:textId="77777777" w:rsidR="00442F09" w:rsidRDefault="00442F09">
      <w:pPr>
        <w:pStyle w:val="Title"/>
        <w:contextualSpacing w:val="0"/>
      </w:pPr>
      <w:bookmarkStart w:id="5" w:name="h.92dul4up279i" w:colFirst="0" w:colLast="0"/>
      <w:bookmarkEnd w:id="5"/>
    </w:p>
    <w:p w14:paraId="347A1BCB" w14:textId="77777777" w:rsidR="00442F09" w:rsidRDefault="00442F09">
      <w:pPr>
        <w:pStyle w:val="Normal1"/>
      </w:pPr>
    </w:p>
    <w:p w14:paraId="4B89199B" w14:textId="77777777" w:rsidR="00442F09" w:rsidRDefault="00442F09">
      <w:pPr>
        <w:pStyle w:val="Normal1"/>
      </w:pPr>
    </w:p>
    <w:p w14:paraId="65A8277F" w14:textId="77777777" w:rsidR="00442F09" w:rsidRDefault="00442F09">
      <w:pPr>
        <w:pStyle w:val="Normal1"/>
      </w:pPr>
    </w:p>
    <w:p w14:paraId="7F002B51" w14:textId="77777777" w:rsidR="00442F09" w:rsidRDefault="00442F09">
      <w:pPr>
        <w:pStyle w:val="Normal1"/>
      </w:pPr>
    </w:p>
    <w:p w14:paraId="448AD01D" w14:textId="77777777" w:rsidR="00442F09" w:rsidRDefault="00442F09">
      <w:pPr>
        <w:pStyle w:val="Normal1"/>
      </w:pPr>
    </w:p>
    <w:p w14:paraId="1C5ED4F5" w14:textId="77777777" w:rsidR="00442F09" w:rsidRDefault="00442F09">
      <w:pPr>
        <w:pStyle w:val="Normal1"/>
      </w:pPr>
    </w:p>
    <w:p w14:paraId="7D1C8E78" w14:textId="77777777" w:rsidR="00442F09" w:rsidRDefault="00442F09">
      <w:pPr>
        <w:pStyle w:val="Normal1"/>
      </w:pPr>
    </w:p>
    <w:p w14:paraId="4B929F22" w14:textId="77777777" w:rsidR="00442F09" w:rsidRDefault="00442F09">
      <w:pPr>
        <w:pStyle w:val="Normal1"/>
      </w:pPr>
    </w:p>
    <w:p w14:paraId="52EFB9D6" w14:textId="77777777" w:rsidR="00442F09" w:rsidRDefault="00442F09">
      <w:pPr>
        <w:pStyle w:val="Normal1"/>
      </w:pPr>
    </w:p>
    <w:p w14:paraId="51B92274" w14:textId="77777777" w:rsidR="00442F09" w:rsidRDefault="00442F09">
      <w:pPr>
        <w:pStyle w:val="Normal1"/>
      </w:pPr>
    </w:p>
    <w:p w14:paraId="466BA291" w14:textId="77777777" w:rsidR="00442F09" w:rsidRDefault="00442F09">
      <w:pPr>
        <w:pStyle w:val="Normal1"/>
      </w:pPr>
    </w:p>
    <w:p w14:paraId="2A487A21" w14:textId="77777777" w:rsidR="00442F09" w:rsidRDefault="00442F09">
      <w:pPr>
        <w:pStyle w:val="Normal1"/>
      </w:pPr>
    </w:p>
    <w:p w14:paraId="39821B95" w14:textId="77777777" w:rsidR="00442F09" w:rsidRDefault="00442F09">
      <w:pPr>
        <w:pStyle w:val="Normal1"/>
      </w:pPr>
    </w:p>
    <w:p w14:paraId="4F68E391" w14:textId="77777777" w:rsidR="00442F09" w:rsidRDefault="00442F09">
      <w:pPr>
        <w:pStyle w:val="Normal1"/>
      </w:pPr>
    </w:p>
    <w:p w14:paraId="05EF139C" w14:textId="77777777" w:rsidR="00442F09" w:rsidRDefault="00442F09">
      <w:pPr>
        <w:pStyle w:val="Normal1"/>
      </w:pPr>
    </w:p>
    <w:p w14:paraId="3FD00AA8" w14:textId="77777777" w:rsidR="00442F09" w:rsidRDefault="00442F09">
      <w:pPr>
        <w:pStyle w:val="Normal1"/>
      </w:pPr>
    </w:p>
    <w:p w14:paraId="2B35B7B5" w14:textId="77777777" w:rsidR="00442F09" w:rsidRDefault="00442F09">
      <w:pPr>
        <w:pStyle w:val="Normal1"/>
      </w:pPr>
    </w:p>
    <w:p w14:paraId="46D56B14" w14:textId="77777777" w:rsidR="00442F09" w:rsidRDefault="00442F09">
      <w:pPr>
        <w:pStyle w:val="Normal1"/>
      </w:pPr>
    </w:p>
    <w:p w14:paraId="0479AD52" w14:textId="77777777" w:rsidR="00442F09" w:rsidRDefault="00442F09">
      <w:pPr>
        <w:pStyle w:val="Normal1"/>
      </w:pPr>
    </w:p>
    <w:p w14:paraId="4AFAC81A" w14:textId="77777777" w:rsidR="00442F09" w:rsidRDefault="00442F09">
      <w:pPr>
        <w:pStyle w:val="Normal1"/>
      </w:pPr>
    </w:p>
    <w:p w14:paraId="11DB78D2" w14:textId="77777777" w:rsidR="00442F09" w:rsidRDefault="00442F09">
      <w:pPr>
        <w:pStyle w:val="Title"/>
        <w:contextualSpacing w:val="0"/>
      </w:pPr>
      <w:bookmarkStart w:id="6" w:name="h.ycgwft1nqirr" w:colFirst="0" w:colLast="0"/>
      <w:bookmarkEnd w:id="6"/>
    </w:p>
    <w:p w14:paraId="2BB6CEEE" w14:textId="77777777" w:rsidR="00442F09" w:rsidRDefault="008538E8">
      <w:pPr>
        <w:pStyle w:val="Title"/>
        <w:contextualSpacing w:val="0"/>
      </w:pPr>
      <w:bookmarkStart w:id="7" w:name="h.uw5tgkoa5hia" w:colFirst="0" w:colLast="0"/>
      <w:bookmarkEnd w:id="7"/>
      <w:r>
        <w:t>Revision History</w:t>
      </w:r>
    </w:p>
    <w:p w14:paraId="1F2D549C" w14:textId="77777777" w:rsidR="00442F09" w:rsidRDefault="00442F09">
      <w:pPr>
        <w:pStyle w:val="Normal1"/>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42F09" w14:paraId="77A33D79" w14:textId="77777777">
        <w:tc>
          <w:tcPr>
            <w:tcW w:w="2340" w:type="dxa"/>
            <w:tcMar>
              <w:top w:w="100" w:type="dxa"/>
              <w:left w:w="100" w:type="dxa"/>
              <w:bottom w:w="100" w:type="dxa"/>
              <w:right w:w="100" w:type="dxa"/>
            </w:tcMar>
          </w:tcPr>
          <w:p w14:paraId="2913977A" w14:textId="77777777" w:rsidR="00442F09" w:rsidRDefault="008538E8">
            <w:pPr>
              <w:pStyle w:val="Normal1"/>
              <w:widowControl w:val="0"/>
              <w:spacing w:line="240" w:lineRule="auto"/>
              <w:jc w:val="center"/>
            </w:pPr>
            <w:r>
              <w:rPr>
                <w:b/>
              </w:rPr>
              <w:t>Name</w:t>
            </w:r>
          </w:p>
        </w:tc>
        <w:tc>
          <w:tcPr>
            <w:tcW w:w="2340" w:type="dxa"/>
            <w:tcMar>
              <w:top w:w="100" w:type="dxa"/>
              <w:left w:w="100" w:type="dxa"/>
              <w:bottom w:w="100" w:type="dxa"/>
              <w:right w:w="100" w:type="dxa"/>
            </w:tcMar>
          </w:tcPr>
          <w:p w14:paraId="6FA6DCA3" w14:textId="77777777" w:rsidR="00442F09" w:rsidRDefault="008538E8">
            <w:pPr>
              <w:pStyle w:val="Normal1"/>
              <w:widowControl w:val="0"/>
              <w:spacing w:line="240" w:lineRule="auto"/>
              <w:jc w:val="center"/>
            </w:pPr>
            <w:r>
              <w:rPr>
                <w:b/>
              </w:rPr>
              <w:t>Date</w:t>
            </w:r>
          </w:p>
        </w:tc>
        <w:tc>
          <w:tcPr>
            <w:tcW w:w="2340" w:type="dxa"/>
            <w:tcMar>
              <w:top w:w="100" w:type="dxa"/>
              <w:left w:w="100" w:type="dxa"/>
              <w:bottom w:w="100" w:type="dxa"/>
              <w:right w:w="100" w:type="dxa"/>
            </w:tcMar>
          </w:tcPr>
          <w:p w14:paraId="6F6B57B1" w14:textId="77777777" w:rsidR="00442F09" w:rsidRDefault="008538E8">
            <w:pPr>
              <w:pStyle w:val="Normal1"/>
              <w:widowControl w:val="0"/>
              <w:spacing w:line="240" w:lineRule="auto"/>
              <w:jc w:val="center"/>
            </w:pPr>
            <w:r>
              <w:rPr>
                <w:b/>
              </w:rPr>
              <w:t xml:space="preserve">Change </w:t>
            </w:r>
          </w:p>
        </w:tc>
        <w:tc>
          <w:tcPr>
            <w:tcW w:w="2340" w:type="dxa"/>
            <w:tcMar>
              <w:top w:w="100" w:type="dxa"/>
              <w:left w:w="100" w:type="dxa"/>
              <w:bottom w:w="100" w:type="dxa"/>
              <w:right w:w="100" w:type="dxa"/>
            </w:tcMar>
          </w:tcPr>
          <w:p w14:paraId="04101285" w14:textId="77777777" w:rsidR="00442F09" w:rsidRDefault="008538E8">
            <w:pPr>
              <w:pStyle w:val="Normal1"/>
              <w:widowControl w:val="0"/>
              <w:spacing w:line="240" w:lineRule="auto"/>
              <w:jc w:val="center"/>
            </w:pPr>
            <w:r>
              <w:rPr>
                <w:b/>
              </w:rPr>
              <w:t>Version</w:t>
            </w:r>
          </w:p>
        </w:tc>
      </w:tr>
      <w:tr w:rsidR="00442F09" w14:paraId="076CE244" w14:textId="77777777">
        <w:tc>
          <w:tcPr>
            <w:tcW w:w="2340" w:type="dxa"/>
            <w:tcMar>
              <w:top w:w="100" w:type="dxa"/>
              <w:left w:w="100" w:type="dxa"/>
              <w:bottom w:w="100" w:type="dxa"/>
              <w:right w:w="100" w:type="dxa"/>
            </w:tcMar>
          </w:tcPr>
          <w:p w14:paraId="4C7A3DE6" w14:textId="77777777" w:rsidR="00442F09" w:rsidRDefault="008538E8">
            <w:pPr>
              <w:pStyle w:val="Normal1"/>
              <w:widowControl w:val="0"/>
              <w:spacing w:line="240" w:lineRule="auto"/>
            </w:pPr>
            <w:r>
              <w:t>Jared Stanbrough</w:t>
            </w:r>
          </w:p>
        </w:tc>
        <w:tc>
          <w:tcPr>
            <w:tcW w:w="2340" w:type="dxa"/>
            <w:tcMar>
              <w:top w:w="100" w:type="dxa"/>
              <w:left w:w="100" w:type="dxa"/>
              <w:bottom w:w="100" w:type="dxa"/>
              <w:right w:w="100" w:type="dxa"/>
            </w:tcMar>
          </w:tcPr>
          <w:p w14:paraId="08A56C9C" w14:textId="77777777" w:rsidR="00442F09" w:rsidRDefault="008538E8">
            <w:pPr>
              <w:pStyle w:val="Normal1"/>
              <w:widowControl w:val="0"/>
              <w:spacing w:line="240" w:lineRule="auto"/>
            </w:pPr>
            <w:r>
              <w:t>11-16-2014</w:t>
            </w:r>
          </w:p>
        </w:tc>
        <w:tc>
          <w:tcPr>
            <w:tcW w:w="2340" w:type="dxa"/>
            <w:tcMar>
              <w:top w:w="100" w:type="dxa"/>
              <w:left w:w="100" w:type="dxa"/>
              <w:bottom w:w="100" w:type="dxa"/>
              <w:right w:w="100" w:type="dxa"/>
            </w:tcMar>
          </w:tcPr>
          <w:p w14:paraId="4D445E29" w14:textId="77777777" w:rsidR="00442F09" w:rsidRDefault="008538E8">
            <w:pPr>
              <w:pStyle w:val="Normal1"/>
              <w:widowControl w:val="0"/>
              <w:spacing w:line="240" w:lineRule="auto"/>
            </w:pPr>
            <w:r>
              <w:t>Initial revision.</w:t>
            </w:r>
          </w:p>
        </w:tc>
        <w:tc>
          <w:tcPr>
            <w:tcW w:w="2340" w:type="dxa"/>
            <w:tcMar>
              <w:top w:w="100" w:type="dxa"/>
              <w:left w:w="100" w:type="dxa"/>
              <w:bottom w:w="100" w:type="dxa"/>
              <w:right w:w="100" w:type="dxa"/>
            </w:tcMar>
          </w:tcPr>
          <w:p w14:paraId="52DD1B4B" w14:textId="77777777" w:rsidR="00442F09" w:rsidRDefault="008538E8">
            <w:pPr>
              <w:pStyle w:val="Normal1"/>
              <w:widowControl w:val="0"/>
              <w:spacing w:line="240" w:lineRule="auto"/>
            </w:pPr>
            <w:r>
              <w:t>0.1</w:t>
            </w:r>
          </w:p>
        </w:tc>
      </w:tr>
      <w:tr w:rsidR="00442F09" w14:paraId="1F469EED" w14:textId="77777777">
        <w:tc>
          <w:tcPr>
            <w:tcW w:w="2340" w:type="dxa"/>
            <w:tcMar>
              <w:top w:w="100" w:type="dxa"/>
              <w:left w:w="100" w:type="dxa"/>
              <w:bottom w:w="100" w:type="dxa"/>
              <w:right w:w="100" w:type="dxa"/>
            </w:tcMar>
          </w:tcPr>
          <w:p w14:paraId="77311242" w14:textId="77777777" w:rsidR="00442F09" w:rsidRDefault="008538E8">
            <w:pPr>
              <w:pStyle w:val="Normal1"/>
              <w:widowControl w:val="0"/>
              <w:spacing w:line="240" w:lineRule="auto"/>
            </w:pPr>
            <w:r>
              <w:lastRenderedPageBreak/>
              <w:t>Jared Stanbrough</w:t>
            </w:r>
          </w:p>
        </w:tc>
        <w:tc>
          <w:tcPr>
            <w:tcW w:w="2340" w:type="dxa"/>
            <w:tcMar>
              <w:top w:w="100" w:type="dxa"/>
              <w:left w:w="100" w:type="dxa"/>
              <w:bottom w:w="100" w:type="dxa"/>
              <w:right w:w="100" w:type="dxa"/>
            </w:tcMar>
          </w:tcPr>
          <w:p w14:paraId="309659BA" w14:textId="77777777" w:rsidR="00442F09" w:rsidRDefault="008538E8">
            <w:pPr>
              <w:pStyle w:val="Normal1"/>
              <w:widowControl w:val="0"/>
              <w:spacing w:line="240" w:lineRule="auto"/>
            </w:pPr>
            <w:r>
              <w:t>11-28-2014</w:t>
            </w:r>
          </w:p>
        </w:tc>
        <w:tc>
          <w:tcPr>
            <w:tcW w:w="2340" w:type="dxa"/>
            <w:tcMar>
              <w:top w:w="100" w:type="dxa"/>
              <w:left w:w="100" w:type="dxa"/>
              <w:bottom w:w="100" w:type="dxa"/>
              <w:right w:w="100" w:type="dxa"/>
            </w:tcMar>
          </w:tcPr>
          <w:p w14:paraId="12FCEFD7" w14:textId="77777777" w:rsidR="00442F09" w:rsidRDefault="008538E8">
            <w:pPr>
              <w:pStyle w:val="Normal1"/>
              <w:widowControl w:val="0"/>
              <w:spacing w:line="240" w:lineRule="auto"/>
            </w:pPr>
            <w:r>
              <w:t>Second draft</w:t>
            </w:r>
          </w:p>
        </w:tc>
        <w:tc>
          <w:tcPr>
            <w:tcW w:w="2340" w:type="dxa"/>
            <w:tcMar>
              <w:top w:w="100" w:type="dxa"/>
              <w:left w:w="100" w:type="dxa"/>
              <w:bottom w:w="100" w:type="dxa"/>
              <w:right w:w="100" w:type="dxa"/>
            </w:tcMar>
          </w:tcPr>
          <w:p w14:paraId="0C89D896" w14:textId="77777777" w:rsidR="00442F09" w:rsidRDefault="008538E8">
            <w:pPr>
              <w:pStyle w:val="Normal1"/>
              <w:widowControl w:val="0"/>
              <w:spacing w:line="240" w:lineRule="auto"/>
            </w:pPr>
            <w:r>
              <w:t>0.2</w:t>
            </w:r>
          </w:p>
        </w:tc>
      </w:tr>
      <w:tr w:rsidR="00442F09" w14:paraId="52EF9448" w14:textId="77777777">
        <w:tc>
          <w:tcPr>
            <w:tcW w:w="2340" w:type="dxa"/>
            <w:tcMar>
              <w:top w:w="100" w:type="dxa"/>
              <w:left w:w="100" w:type="dxa"/>
              <w:bottom w:w="100" w:type="dxa"/>
              <w:right w:w="100" w:type="dxa"/>
            </w:tcMar>
          </w:tcPr>
          <w:p w14:paraId="734BB8EB" w14:textId="77777777" w:rsidR="00442F09" w:rsidRDefault="008538E8">
            <w:pPr>
              <w:pStyle w:val="Normal1"/>
              <w:widowControl w:val="0"/>
              <w:spacing w:line="240" w:lineRule="auto"/>
            </w:pPr>
            <w:r>
              <w:t>Mike Boyle</w:t>
            </w:r>
          </w:p>
        </w:tc>
        <w:tc>
          <w:tcPr>
            <w:tcW w:w="2340" w:type="dxa"/>
            <w:tcMar>
              <w:top w:w="100" w:type="dxa"/>
              <w:left w:w="100" w:type="dxa"/>
              <w:bottom w:w="100" w:type="dxa"/>
              <w:right w:w="100" w:type="dxa"/>
            </w:tcMar>
          </w:tcPr>
          <w:p w14:paraId="3B0212DF" w14:textId="77777777" w:rsidR="00442F09" w:rsidRDefault="008538E8">
            <w:pPr>
              <w:pStyle w:val="Normal1"/>
              <w:widowControl w:val="0"/>
              <w:spacing w:line="240" w:lineRule="auto"/>
            </w:pPr>
            <w:r>
              <w:t>12-8-2014</w:t>
            </w:r>
          </w:p>
        </w:tc>
        <w:tc>
          <w:tcPr>
            <w:tcW w:w="2340" w:type="dxa"/>
            <w:tcMar>
              <w:top w:w="100" w:type="dxa"/>
              <w:left w:w="100" w:type="dxa"/>
              <w:bottom w:w="100" w:type="dxa"/>
              <w:right w:w="100" w:type="dxa"/>
            </w:tcMar>
          </w:tcPr>
          <w:p w14:paraId="599AC675" w14:textId="77777777" w:rsidR="00442F09" w:rsidRDefault="008538E8">
            <w:pPr>
              <w:pStyle w:val="Normal1"/>
              <w:widowControl w:val="0"/>
              <w:spacing w:line="240" w:lineRule="auto"/>
            </w:pPr>
            <w:r>
              <w:t>Revised Draft post visit</w:t>
            </w:r>
          </w:p>
        </w:tc>
        <w:tc>
          <w:tcPr>
            <w:tcW w:w="2340" w:type="dxa"/>
            <w:tcMar>
              <w:top w:w="100" w:type="dxa"/>
              <w:left w:w="100" w:type="dxa"/>
              <w:bottom w:w="100" w:type="dxa"/>
              <w:right w:w="100" w:type="dxa"/>
            </w:tcMar>
          </w:tcPr>
          <w:p w14:paraId="21BC615B" w14:textId="77777777" w:rsidR="00442F09" w:rsidRDefault="008538E8">
            <w:pPr>
              <w:pStyle w:val="Normal1"/>
              <w:widowControl w:val="0"/>
              <w:spacing w:line="240" w:lineRule="auto"/>
            </w:pPr>
            <w:r>
              <w:t>1.0</w:t>
            </w:r>
          </w:p>
        </w:tc>
      </w:tr>
      <w:tr w:rsidR="00442F09" w14:paraId="799CC3E6" w14:textId="77777777">
        <w:tc>
          <w:tcPr>
            <w:tcW w:w="2340" w:type="dxa"/>
            <w:tcMar>
              <w:top w:w="100" w:type="dxa"/>
              <w:left w:w="100" w:type="dxa"/>
              <w:bottom w:w="100" w:type="dxa"/>
              <w:right w:w="100" w:type="dxa"/>
            </w:tcMar>
          </w:tcPr>
          <w:p w14:paraId="4C187F26" w14:textId="77777777" w:rsidR="00442F09" w:rsidRDefault="008538E8">
            <w:pPr>
              <w:pStyle w:val="Normal1"/>
              <w:widowControl w:val="0"/>
              <w:spacing w:line="240" w:lineRule="auto"/>
            </w:pPr>
            <w:r>
              <w:t>Mike Boyle</w:t>
            </w:r>
          </w:p>
        </w:tc>
        <w:tc>
          <w:tcPr>
            <w:tcW w:w="2340" w:type="dxa"/>
            <w:tcMar>
              <w:top w:w="100" w:type="dxa"/>
              <w:left w:w="100" w:type="dxa"/>
              <w:bottom w:w="100" w:type="dxa"/>
              <w:right w:w="100" w:type="dxa"/>
            </w:tcMar>
          </w:tcPr>
          <w:p w14:paraId="62D2AB58" w14:textId="77777777" w:rsidR="00442F09" w:rsidRDefault="008538E8">
            <w:pPr>
              <w:pStyle w:val="Normal1"/>
              <w:widowControl w:val="0"/>
              <w:spacing w:line="240" w:lineRule="auto"/>
            </w:pPr>
            <w:r>
              <w:t>12-12-2014</w:t>
            </w:r>
          </w:p>
        </w:tc>
        <w:tc>
          <w:tcPr>
            <w:tcW w:w="2340" w:type="dxa"/>
            <w:tcMar>
              <w:top w:w="100" w:type="dxa"/>
              <w:left w:w="100" w:type="dxa"/>
              <w:bottom w:w="100" w:type="dxa"/>
              <w:right w:w="100" w:type="dxa"/>
            </w:tcMar>
          </w:tcPr>
          <w:p w14:paraId="4704474E" w14:textId="77777777" w:rsidR="00442F09" w:rsidRDefault="008538E8">
            <w:pPr>
              <w:pStyle w:val="Normal1"/>
              <w:widowControl w:val="0"/>
              <w:spacing w:line="240" w:lineRule="auto"/>
            </w:pPr>
            <w:r>
              <w:t>Revised 1.0 Draft post call</w:t>
            </w:r>
          </w:p>
        </w:tc>
        <w:tc>
          <w:tcPr>
            <w:tcW w:w="2340" w:type="dxa"/>
            <w:tcMar>
              <w:top w:w="100" w:type="dxa"/>
              <w:left w:w="100" w:type="dxa"/>
              <w:bottom w:w="100" w:type="dxa"/>
              <w:right w:w="100" w:type="dxa"/>
            </w:tcMar>
          </w:tcPr>
          <w:p w14:paraId="0A304A3D" w14:textId="77777777" w:rsidR="00442F09" w:rsidRDefault="008538E8">
            <w:pPr>
              <w:pStyle w:val="Normal1"/>
              <w:widowControl w:val="0"/>
              <w:spacing w:line="240" w:lineRule="auto"/>
            </w:pPr>
            <w:r>
              <w:t>1.1</w:t>
            </w:r>
          </w:p>
        </w:tc>
      </w:tr>
      <w:tr w:rsidR="00442F09" w14:paraId="5D97A34A" w14:textId="77777777">
        <w:tc>
          <w:tcPr>
            <w:tcW w:w="2340" w:type="dxa"/>
            <w:tcMar>
              <w:top w:w="100" w:type="dxa"/>
              <w:left w:w="100" w:type="dxa"/>
              <w:bottom w:w="100" w:type="dxa"/>
              <w:right w:w="100" w:type="dxa"/>
            </w:tcMar>
          </w:tcPr>
          <w:p w14:paraId="0E14422C" w14:textId="77777777" w:rsidR="00442F09" w:rsidRDefault="008538E8">
            <w:pPr>
              <w:pStyle w:val="Normal1"/>
              <w:widowControl w:val="0"/>
              <w:spacing w:line="240" w:lineRule="auto"/>
            </w:pPr>
            <w:r>
              <w:t>Mike Boyle</w:t>
            </w:r>
          </w:p>
        </w:tc>
        <w:tc>
          <w:tcPr>
            <w:tcW w:w="2340" w:type="dxa"/>
            <w:tcMar>
              <w:top w:w="100" w:type="dxa"/>
              <w:left w:w="100" w:type="dxa"/>
              <w:bottom w:w="100" w:type="dxa"/>
              <w:right w:w="100" w:type="dxa"/>
            </w:tcMar>
          </w:tcPr>
          <w:p w14:paraId="3A3B4FF3" w14:textId="77777777" w:rsidR="00442F09" w:rsidRDefault="008538E8">
            <w:pPr>
              <w:pStyle w:val="Normal1"/>
              <w:widowControl w:val="0"/>
              <w:spacing w:line="240" w:lineRule="auto"/>
            </w:pPr>
            <w:r>
              <w:t>12-19-2014</w:t>
            </w:r>
          </w:p>
        </w:tc>
        <w:tc>
          <w:tcPr>
            <w:tcW w:w="2340" w:type="dxa"/>
            <w:tcMar>
              <w:top w:w="100" w:type="dxa"/>
              <w:left w:w="100" w:type="dxa"/>
              <w:bottom w:w="100" w:type="dxa"/>
              <w:right w:w="100" w:type="dxa"/>
            </w:tcMar>
          </w:tcPr>
          <w:p w14:paraId="1076FF70" w14:textId="77777777" w:rsidR="00442F09" w:rsidRDefault="008538E8">
            <w:pPr>
              <w:pStyle w:val="Normal1"/>
              <w:widowControl w:val="0"/>
              <w:spacing w:line="240" w:lineRule="auto"/>
            </w:pPr>
            <w:r>
              <w:t>Revised 1.1 Draft post call (revisions highlighted in yellow)</w:t>
            </w:r>
          </w:p>
        </w:tc>
        <w:tc>
          <w:tcPr>
            <w:tcW w:w="2340" w:type="dxa"/>
            <w:tcMar>
              <w:top w:w="100" w:type="dxa"/>
              <w:left w:w="100" w:type="dxa"/>
              <w:bottom w:w="100" w:type="dxa"/>
              <w:right w:w="100" w:type="dxa"/>
            </w:tcMar>
          </w:tcPr>
          <w:p w14:paraId="40321D37" w14:textId="77777777" w:rsidR="00442F09" w:rsidRDefault="008538E8">
            <w:pPr>
              <w:pStyle w:val="Normal1"/>
              <w:widowControl w:val="0"/>
              <w:spacing w:line="240" w:lineRule="auto"/>
            </w:pPr>
            <w:r>
              <w:t>1.2</w:t>
            </w:r>
          </w:p>
        </w:tc>
      </w:tr>
      <w:tr w:rsidR="00442F09" w14:paraId="52C0AF55" w14:textId="77777777">
        <w:tc>
          <w:tcPr>
            <w:tcW w:w="2340" w:type="dxa"/>
            <w:tcMar>
              <w:top w:w="100" w:type="dxa"/>
              <w:left w:w="100" w:type="dxa"/>
              <w:bottom w:w="100" w:type="dxa"/>
              <w:right w:w="100" w:type="dxa"/>
            </w:tcMar>
          </w:tcPr>
          <w:p w14:paraId="1D6045B2" w14:textId="77777777" w:rsidR="00442F09" w:rsidRDefault="008538E8">
            <w:pPr>
              <w:pStyle w:val="Normal1"/>
              <w:widowControl w:val="0"/>
              <w:spacing w:line="240" w:lineRule="auto"/>
            </w:pPr>
            <w:r>
              <w:t>Mike Boyle</w:t>
            </w:r>
          </w:p>
        </w:tc>
        <w:tc>
          <w:tcPr>
            <w:tcW w:w="2340" w:type="dxa"/>
            <w:tcMar>
              <w:top w:w="100" w:type="dxa"/>
              <w:left w:w="100" w:type="dxa"/>
              <w:bottom w:w="100" w:type="dxa"/>
              <w:right w:w="100" w:type="dxa"/>
            </w:tcMar>
          </w:tcPr>
          <w:p w14:paraId="115E8227" w14:textId="77777777" w:rsidR="00442F09" w:rsidRDefault="008538E8">
            <w:pPr>
              <w:pStyle w:val="Normal1"/>
              <w:widowControl w:val="0"/>
              <w:spacing w:line="240" w:lineRule="auto"/>
            </w:pPr>
            <w:r>
              <w:t>12-20-2014</w:t>
            </w:r>
          </w:p>
        </w:tc>
        <w:tc>
          <w:tcPr>
            <w:tcW w:w="2340" w:type="dxa"/>
            <w:tcMar>
              <w:top w:w="100" w:type="dxa"/>
              <w:left w:w="100" w:type="dxa"/>
              <w:bottom w:w="100" w:type="dxa"/>
              <w:right w:w="100" w:type="dxa"/>
            </w:tcMar>
          </w:tcPr>
          <w:p w14:paraId="71B3C664" w14:textId="77777777" w:rsidR="00442F09" w:rsidRDefault="008538E8">
            <w:pPr>
              <w:pStyle w:val="Normal1"/>
              <w:widowControl w:val="0"/>
              <w:spacing w:line="240" w:lineRule="auto"/>
            </w:pPr>
            <w:r>
              <w:t>Revised 1.2.1 to add two functions requested by Sean</w:t>
            </w:r>
          </w:p>
        </w:tc>
        <w:tc>
          <w:tcPr>
            <w:tcW w:w="2340" w:type="dxa"/>
            <w:tcMar>
              <w:top w:w="100" w:type="dxa"/>
              <w:left w:w="100" w:type="dxa"/>
              <w:bottom w:w="100" w:type="dxa"/>
              <w:right w:w="100" w:type="dxa"/>
            </w:tcMar>
          </w:tcPr>
          <w:p w14:paraId="18CEDB53" w14:textId="77777777" w:rsidR="00442F09" w:rsidRDefault="008538E8">
            <w:pPr>
              <w:pStyle w:val="Normal1"/>
              <w:widowControl w:val="0"/>
              <w:spacing w:line="240" w:lineRule="auto"/>
            </w:pPr>
            <w:r>
              <w:t>1.2.1</w:t>
            </w:r>
          </w:p>
        </w:tc>
      </w:tr>
      <w:tr w:rsidR="00442F09" w14:paraId="55CA102C" w14:textId="77777777">
        <w:tc>
          <w:tcPr>
            <w:tcW w:w="2340" w:type="dxa"/>
            <w:tcMar>
              <w:top w:w="100" w:type="dxa"/>
              <w:left w:w="100" w:type="dxa"/>
              <w:bottom w:w="100" w:type="dxa"/>
              <w:right w:w="100" w:type="dxa"/>
            </w:tcMar>
          </w:tcPr>
          <w:p w14:paraId="451321DA" w14:textId="77777777" w:rsidR="00442F09" w:rsidRDefault="008538E8">
            <w:pPr>
              <w:pStyle w:val="Normal1"/>
              <w:widowControl w:val="0"/>
              <w:spacing w:line="240" w:lineRule="auto"/>
            </w:pPr>
            <w:r>
              <w:t>Mike Boyle</w:t>
            </w:r>
          </w:p>
        </w:tc>
        <w:tc>
          <w:tcPr>
            <w:tcW w:w="2340" w:type="dxa"/>
            <w:tcMar>
              <w:top w:w="100" w:type="dxa"/>
              <w:left w:w="100" w:type="dxa"/>
              <w:bottom w:w="100" w:type="dxa"/>
              <w:right w:w="100" w:type="dxa"/>
            </w:tcMar>
          </w:tcPr>
          <w:p w14:paraId="0A067719" w14:textId="77777777" w:rsidR="00442F09" w:rsidRDefault="008538E8">
            <w:pPr>
              <w:pStyle w:val="Normal1"/>
              <w:widowControl w:val="0"/>
              <w:spacing w:line="240" w:lineRule="auto"/>
            </w:pPr>
            <w:r>
              <w:t>12-29-2014</w:t>
            </w:r>
          </w:p>
        </w:tc>
        <w:tc>
          <w:tcPr>
            <w:tcW w:w="2340" w:type="dxa"/>
            <w:tcMar>
              <w:top w:w="100" w:type="dxa"/>
              <w:left w:w="100" w:type="dxa"/>
              <w:bottom w:w="100" w:type="dxa"/>
              <w:right w:w="100" w:type="dxa"/>
            </w:tcMar>
          </w:tcPr>
          <w:p w14:paraId="3513B7D3" w14:textId="77777777" w:rsidR="00442F09" w:rsidRDefault="008538E8">
            <w:pPr>
              <w:pStyle w:val="Normal1"/>
              <w:widowControl w:val="0"/>
              <w:spacing w:line="240" w:lineRule="auto"/>
            </w:pPr>
            <w:r>
              <w:t>Revised PAY-1 to clarify terms</w:t>
            </w:r>
          </w:p>
        </w:tc>
        <w:tc>
          <w:tcPr>
            <w:tcW w:w="2340" w:type="dxa"/>
            <w:tcMar>
              <w:top w:w="100" w:type="dxa"/>
              <w:left w:w="100" w:type="dxa"/>
              <w:bottom w:w="100" w:type="dxa"/>
              <w:right w:w="100" w:type="dxa"/>
            </w:tcMar>
          </w:tcPr>
          <w:p w14:paraId="507FE6E7" w14:textId="77777777" w:rsidR="00442F09" w:rsidRDefault="008538E8">
            <w:pPr>
              <w:pStyle w:val="Normal1"/>
              <w:widowControl w:val="0"/>
              <w:spacing w:line="240" w:lineRule="auto"/>
            </w:pPr>
            <w:r>
              <w:t>1.2.2</w:t>
            </w:r>
          </w:p>
        </w:tc>
      </w:tr>
      <w:tr w:rsidR="00C65AD8" w14:paraId="210015C1" w14:textId="77777777">
        <w:tc>
          <w:tcPr>
            <w:tcW w:w="2340" w:type="dxa"/>
            <w:tcMar>
              <w:top w:w="100" w:type="dxa"/>
              <w:left w:w="100" w:type="dxa"/>
              <w:bottom w:w="100" w:type="dxa"/>
              <w:right w:w="100" w:type="dxa"/>
            </w:tcMar>
          </w:tcPr>
          <w:p w14:paraId="43DB432C" w14:textId="77777777" w:rsidR="00C65AD8" w:rsidRDefault="00C65AD8">
            <w:pPr>
              <w:pStyle w:val="Normal1"/>
              <w:widowControl w:val="0"/>
              <w:spacing w:line="240" w:lineRule="auto"/>
            </w:pPr>
            <w:r>
              <w:t>Deepak Kharbanda</w:t>
            </w:r>
          </w:p>
        </w:tc>
        <w:tc>
          <w:tcPr>
            <w:tcW w:w="2340" w:type="dxa"/>
            <w:tcMar>
              <w:top w:w="100" w:type="dxa"/>
              <w:left w:w="100" w:type="dxa"/>
              <w:bottom w:w="100" w:type="dxa"/>
              <w:right w:w="100" w:type="dxa"/>
            </w:tcMar>
          </w:tcPr>
          <w:p w14:paraId="4DACCAFF" w14:textId="77777777" w:rsidR="00C65AD8" w:rsidRDefault="00C65AD8">
            <w:pPr>
              <w:pStyle w:val="Normal1"/>
              <w:widowControl w:val="0"/>
              <w:spacing w:line="240" w:lineRule="auto"/>
            </w:pPr>
            <w:r>
              <w:t>02-06-2015</w:t>
            </w:r>
          </w:p>
        </w:tc>
        <w:tc>
          <w:tcPr>
            <w:tcW w:w="2340" w:type="dxa"/>
            <w:tcMar>
              <w:top w:w="100" w:type="dxa"/>
              <w:left w:w="100" w:type="dxa"/>
              <w:bottom w:w="100" w:type="dxa"/>
              <w:right w:w="100" w:type="dxa"/>
            </w:tcMar>
          </w:tcPr>
          <w:p w14:paraId="78F47492" w14:textId="77777777" w:rsidR="00C65AD8" w:rsidRDefault="00C65AD8">
            <w:pPr>
              <w:pStyle w:val="Normal1"/>
              <w:widowControl w:val="0"/>
              <w:spacing w:line="240" w:lineRule="auto"/>
            </w:pPr>
            <w:r>
              <w:t>Added first round of wireframe mockups and concepts</w:t>
            </w:r>
          </w:p>
        </w:tc>
        <w:tc>
          <w:tcPr>
            <w:tcW w:w="2340" w:type="dxa"/>
            <w:tcMar>
              <w:top w:w="100" w:type="dxa"/>
              <w:left w:w="100" w:type="dxa"/>
              <w:bottom w:w="100" w:type="dxa"/>
              <w:right w:w="100" w:type="dxa"/>
            </w:tcMar>
          </w:tcPr>
          <w:p w14:paraId="5529005F" w14:textId="77777777" w:rsidR="00C65AD8" w:rsidRDefault="00C65AD8">
            <w:pPr>
              <w:pStyle w:val="Normal1"/>
              <w:widowControl w:val="0"/>
              <w:spacing w:line="240" w:lineRule="auto"/>
            </w:pPr>
            <w:r>
              <w:t>2.0</w:t>
            </w:r>
          </w:p>
        </w:tc>
      </w:tr>
    </w:tbl>
    <w:p w14:paraId="1B4F4D68" w14:textId="77777777" w:rsidR="00442F09" w:rsidRDefault="00442F09">
      <w:pPr>
        <w:pStyle w:val="Title"/>
        <w:contextualSpacing w:val="0"/>
      </w:pPr>
      <w:bookmarkStart w:id="8" w:name="h.6t5685we25e0" w:colFirst="0" w:colLast="0"/>
      <w:bookmarkEnd w:id="8"/>
    </w:p>
    <w:p w14:paraId="4C593C6A" w14:textId="77777777" w:rsidR="00442F09" w:rsidRDefault="00442F09">
      <w:pPr>
        <w:pStyle w:val="Normal1"/>
      </w:pPr>
    </w:p>
    <w:p w14:paraId="166F79BD" w14:textId="77777777" w:rsidR="00442F09" w:rsidRDefault="00442F09">
      <w:pPr>
        <w:pStyle w:val="Normal1"/>
      </w:pPr>
    </w:p>
    <w:p w14:paraId="4D9E0939" w14:textId="77777777" w:rsidR="00442F09" w:rsidRDefault="00442F09">
      <w:pPr>
        <w:pStyle w:val="Normal1"/>
      </w:pPr>
    </w:p>
    <w:p w14:paraId="42D4A713" w14:textId="77777777" w:rsidR="00442F09" w:rsidRDefault="00442F09">
      <w:pPr>
        <w:pStyle w:val="Normal1"/>
      </w:pPr>
    </w:p>
    <w:p w14:paraId="731A55CC" w14:textId="77777777" w:rsidR="00442F09" w:rsidRDefault="00442F09">
      <w:pPr>
        <w:pStyle w:val="Normal1"/>
      </w:pPr>
    </w:p>
    <w:p w14:paraId="545A6167" w14:textId="77777777" w:rsidR="00442F09" w:rsidRDefault="00442F09">
      <w:pPr>
        <w:pStyle w:val="Normal1"/>
      </w:pPr>
    </w:p>
    <w:p w14:paraId="2A5794A5" w14:textId="77777777" w:rsidR="00442F09" w:rsidRDefault="00442F09">
      <w:pPr>
        <w:pStyle w:val="Normal1"/>
      </w:pPr>
    </w:p>
    <w:p w14:paraId="7CEE4AD0" w14:textId="77777777" w:rsidR="00442F09" w:rsidRDefault="00442F09">
      <w:pPr>
        <w:pStyle w:val="Normal1"/>
      </w:pPr>
    </w:p>
    <w:p w14:paraId="5CB91BB3" w14:textId="77777777" w:rsidR="00442F09" w:rsidRDefault="00442F09">
      <w:pPr>
        <w:pStyle w:val="Normal1"/>
      </w:pPr>
    </w:p>
    <w:p w14:paraId="446891E5" w14:textId="77777777" w:rsidR="00442F09" w:rsidRDefault="00442F09">
      <w:pPr>
        <w:pStyle w:val="Normal1"/>
      </w:pPr>
    </w:p>
    <w:p w14:paraId="7AB1DF4C" w14:textId="77777777" w:rsidR="00442F09" w:rsidRDefault="00442F09">
      <w:pPr>
        <w:pStyle w:val="Normal1"/>
      </w:pPr>
    </w:p>
    <w:p w14:paraId="14D05009" w14:textId="77777777" w:rsidR="00442F09" w:rsidRDefault="00442F09">
      <w:pPr>
        <w:pStyle w:val="Normal1"/>
      </w:pPr>
    </w:p>
    <w:p w14:paraId="169B32A1" w14:textId="77777777" w:rsidR="00442F09" w:rsidRDefault="00442F09">
      <w:pPr>
        <w:pStyle w:val="Normal1"/>
      </w:pPr>
    </w:p>
    <w:p w14:paraId="5AF1F74B" w14:textId="77777777" w:rsidR="00442F09" w:rsidRDefault="00442F09">
      <w:pPr>
        <w:pStyle w:val="Normal1"/>
      </w:pPr>
    </w:p>
    <w:p w14:paraId="0FA8E9EA" w14:textId="77777777" w:rsidR="00442F09" w:rsidRDefault="00442F09">
      <w:pPr>
        <w:pStyle w:val="Normal1"/>
      </w:pPr>
    </w:p>
    <w:p w14:paraId="5E227E89" w14:textId="77777777" w:rsidR="00442F09" w:rsidRDefault="00442F09">
      <w:pPr>
        <w:pStyle w:val="Normal1"/>
      </w:pPr>
    </w:p>
    <w:p w14:paraId="6C5D4760" w14:textId="77777777" w:rsidR="00442F09" w:rsidRDefault="00442F09">
      <w:pPr>
        <w:pStyle w:val="Normal1"/>
      </w:pPr>
    </w:p>
    <w:p w14:paraId="51882682" w14:textId="77777777" w:rsidR="00442F09" w:rsidRDefault="00442F09">
      <w:pPr>
        <w:pStyle w:val="Normal1"/>
      </w:pPr>
    </w:p>
    <w:p w14:paraId="6F3A3426" w14:textId="77777777" w:rsidR="00442F09" w:rsidRDefault="00442F09">
      <w:pPr>
        <w:pStyle w:val="Normal1"/>
      </w:pPr>
    </w:p>
    <w:p w14:paraId="662A1D18" w14:textId="77777777" w:rsidR="00442F09" w:rsidRDefault="00442F09">
      <w:pPr>
        <w:pStyle w:val="Title"/>
        <w:contextualSpacing w:val="0"/>
      </w:pPr>
      <w:bookmarkStart w:id="9" w:name="h.3qarsh644dc3" w:colFirst="0" w:colLast="0"/>
      <w:bookmarkEnd w:id="9"/>
    </w:p>
    <w:p w14:paraId="78AB0EE3" w14:textId="77777777" w:rsidR="00442F09" w:rsidRDefault="00442F09">
      <w:pPr>
        <w:pStyle w:val="Normal1"/>
      </w:pPr>
    </w:p>
    <w:p w14:paraId="55670D41" w14:textId="77777777" w:rsidR="00442F09" w:rsidRDefault="00442F09">
      <w:pPr>
        <w:pStyle w:val="Normal1"/>
      </w:pPr>
    </w:p>
    <w:p w14:paraId="6D745AF1" w14:textId="77777777" w:rsidR="00442F09" w:rsidRDefault="008538E8">
      <w:pPr>
        <w:pStyle w:val="Title"/>
        <w:contextualSpacing w:val="0"/>
      </w:pPr>
      <w:bookmarkStart w:id="10" w:name="h.5bnl0wclzfpo" w:colFirst="0" w:colLast="0"/>
      <w:bookmarkEnd w:id="10"/>
      <w:r>
        <w:t>Table of Contents</w:t>
      </w:r>
    </w:p>
    <w:p w14:paraId="23D1B1B5" w14:textId="77777777" w:rsidR="00442F09" w:rsidRDefault="008538E8">
      <w:pPr>
        <w:pStyle w:val="Normal1"/>
        <w:numPr>
          <w:ilvl w:val="0"/>
          <w:numId w:val="21"/>
        </w:numPr>
        <w:ind w:hanging="359"/>
        <w:contextualSpacing/>
        <w:rPr>
          <w:b/>
        </w:rPr>
      </w:pPr>
      <w:r>
        <w:rPr>
          <w:b/>
        </w:rPr>
        <w:t>Introduction</w:t>
      </w:r>
    </w:p>
    <w:p w14:paraId="3E9B44CC" w14:textId="77777777" w:rsidR="00442F09" w:rsidRDefault="008538E8">
      <w:pPr>
        <w:pStyle w:val="Normal1"/>
        <w:numPr>
          <w:ilvl w:val="1"/>
          <w:numId w:val="21"/>
        </w:numPr>
        <w:ind w:hanging="359"/>
        <w:contextualSpacing/>
      </w:pPr>
      <w:r>
        <w:t>Purpose</w:t>
      </w:r>
    </w:p>
    <w:p w14:paraId="65AB09FE" w14:textId="77777777" w:rsidR="00442F09" w:rsidRDefault="008538E8">
      <w:pPr>
        <w:pStyle w:val="Normal1"/>
        <w:numPr>
          <w:ilvl w:val="1"/>
          <w:numId w:val="21"/>
        </w:numPr>
        <w:ind w:hanging="359"/>
        <w:contextualSpacing/>
      </w:pPr>
      <w:r>
        <w:t>Scope</w:t>
      </w:r>
    </w:p>
    <w:p w14:paraId="6DAB44D7" w14:textId="77777777" w:rsidR="00442F09" w:rsidRDefault="008538E8">
      <w:pPr>
        <w:pStyle w:val="Normal1"/>
        <w:numPr>
          <w:ilvl w:val="1"/>
          <w:numId w:val="21"/>
        </w:numPr>
        <w:ind w:hanging="359"/>
        <w:contextualSpacing/>
      </w:pPr>
      <w:r>
        <w:lastRenderedPageBreak/>
        <w:t>Overview</w:t>
      </w:r>
    </w:p>
    <w:p w14:paraId="5E7CD7B3" w14:textId="77777777" w:rsidR="00442F09" w:rsidRDefault="008538E8">
      <w:pPr>
        <w:pStyle w:val="Normal1"/>
        <w:numPr>
          <w:ilvl w:val="0"/>
          <w:numId w:val="21"/>
        </w:numPr>
        <w:ind w:hanging="359"/>
        <w:contextualSpacing/>
        <w:rPr>
          <w:b/>
        </w:rPr>
      </w:pPr>
      <w:r>
        <w:rPr>
          <w:b/>
        </w:rPr>
        <w:t>System Description</w:t>
      </w:r>
    </w:p>
    <w:p w14:paraId="766BE7EF" w14:textId="77777777" w:rsidR="00442F09" w:rsidRDefault="008538E8">
      <w:pPr>
        <w:pStyle w:val="Normal1"/>
        <w:numPr>
          <w:ilvl w:val="1"/>
          <w:numId w:val="21"/>
        </w:numPr>
        <w:ind w:hanging="359"/>
        <w:contextualSpacing/>
      </w:pPr>
      <w:r>
        <w:t>Product Perspectives</w:t>
      </w:r>
    </w:p>
    <w:p w14:paraId="24ADA9F9" w14:textId="77777777" w:rsidR="00442F09" w:rsidRDefault="008538E8">
      <w:pPr>
        <w:pStyle w:val="Normal1"/>
        <w:numPr>
          <w:ilvl w:val="1"/>
          <w:numId w:val="21"/>
        </w:numPr>
        <w:ind w:hanging="359"/>
        <w:contextualSpacing/>
      </w:pPr>
      <w:r>
        <w:t>Product Features</w:t>
      </w:r>
    </w:p>
    <w:p w14:paraId="355E6988" w14:textId="77777777" w:rsidR="00442F09" w:rsidRDefault="008538E8">
      <w:pPr>
        <w:pStyle w:val="Normal1"/>
        <w:numPr>
          <w:ilvl w:val="1"/>
          <w:numId w:val="21"/>
        </w:numPr>
        <w:ind w:hanging="359"/>
        <w:contextualSpacing/>
      </w:pPr>
      <w:r>
        <w:t>User Roles and Responsibilities</w:t>
      </w:r>
    </w:p>
    <w:p w14:paraId="02036977" w14:textId="77777777" w:rsidR="00442F09" w:rsidRDefault="008538E8">
      <w:pPr>
        <w:pStyle w:val="Normal1"/>
        <w:numPr>
          <w:ilvl w:val="1"/>
          <w:numId w:val="21"/>
        </w:numPr>
        <w:ind w:hanging="359"/>
        <w:contextualSpacing/>
      </w:pPr>
      <w:r>
        <w:t>Operating Environment</w:t>
      </w:r>
    </w:p>
    <w:p w14:paraId="57F1B2A6" w14:textId="77777777" w:rsidR="00442F09" w:rsidRDefault="008538E8">
      <w:pPr>
        <w:pStyle w:val="Normal1"/>
        <w:numPr>
          <w:ilvl w:val="1"/>
          <w:numId w:val="21"/>
        </w:numPr>
        <w:ind w:hanging="359"/>
        <w:contextualSpacing/>
      </w:pPr>
      <w:r>
        <w:t>Design and Implementation Constraints</w:t>
      </w:r>
    </w:p>
    <w:p w14:paraId="6E5F81E4" w14:textId="77777777" w:rsidR="00442F09" w:rsidRDefault="008538E8">
      <w:pPr>
        <w:pStyle w:val="Normal1"/>
        <w:numPr>
          <w:ilvl w:val="1"/>
          <w:numId w:val="21"/>
        </w:numPr>
        <w:ind w:hanging="359"/>
        <w:contextualSpacing/>
      </w:pPr>
      <w:r>
        <w:t>User Documentation</w:t>
      </w:r>
    </w:p>
    <w:p w14:paraId="6106F4C6" w14:textId="77777777" w:rsidR="00442F09" w:rsidRDefault="008538E8">
      <w:pPr>
        <w:pStyle w:val="Normal1"/>
        <w:numPr>
          <w:ilvl w:val="1"/>
          <w:numId w:val="21"/>
        </w:numPr>
        <w:ind w:hanging="359"/>
        <w:contextualSpacing/>
      </w:pPr>
      <w:r>
        <w:t>Assumptions and Dependencies</w:t>
      </w:r>
    </w:p>
    <w:p w14:paraId="62E92DF6" w14:textId="77777777" w:rsidR="00442F09" w:rsidRDefault="008538E8">
      <w:pPr>
        <w:pStyle w:val="Normal1"/>
        <w:numPr>
          <w:ilvl w:val="0"/>
          <w:numId w:val="21"/>
        </w:numPr>
        <w:ind w:hanging="359"/>
        <w:contextualSpacing/>
        <w:rPr>
          <w:b/>
        </w:rPr>
      </w:pPr>
      <w:r>
        <w:rPr>
          <w:b/>
        </w:rPr>
        <w:t>System Features</w:t>
      </w:r>
    </w:p>
    <w:p w14:paraId="269534FF" w14:textId="77777777" w:rsidR="00442F09" w:rsidRDefault="008538E8">
      <w:pPr>
        <w:pStyle w:val="Normal1"/>
        <w:numPr>
          <w:ilvl w:val="1"/>
          <w:numId w:val="21"/>
        </w:numPr>
        <w:ind w:hanging="359"/>
        <w:contextualSpacing/>
      </w:pPr>
      <w:r>
        <w:t>Content Management System</w:t>
      </w:r>
    </w:p>
    <w:p w14:paraId="451EF36D" w14:textId="77777777" w:rsidR="00442F09" w:rsidRDefault="008538E8">
      <w:pPr>
        <w:pStyle w:val="Normal1"/>
        <w:numPr>
          <w:ilvl w:val="2"/>
          <w:numId w:val="21"/>
        </w:numPr>
        <w:ind w:hanging="359"/>
        <w:contextualSpacing/>
      </w:pPr>
      <w:r>
        <w:t>Description</w:t>
      </w:r>
    </w:p>
    <w:p w14:paraId="4F6D7FCD" w14:textId="77777777" w:rsidR="00442F09" w:rsidRDefault="008538E8">
      <w:pPr>
        <w:pStyle w:val="Normal1"/>
        <w:numPr>
          <w:ilvl w:val="2"/>
          <w:numId w:val="21"/>
        </w:numPr>
        <w:ind w:hanging="359"/>
        <w:contextualSpacing/>
      </w:pPr>
      <w:r>
        <w:t>Use Case Scenarios</w:t>
      </w:r>
    </w:p>
    <w:p w14:paraId="36CCC832" w14:textId="77777777" w:rsidR="00442F09" w:rsidRDefault="008538E8">
      <w:pPr>
        <w:pStyle w:val="Normal1"/>
        <w:numPr>
          <w:ilvl w:val="2"/>
          <w:numId w:val="21"/>
        </w:numPr>
        <w:ind w:hanging="359"/>
        <w:contextualSpacing/>
      </w:pPr>
      <w:r>
        <w:t>Functional Requirements</w:t>
      </w:r>
    </w:p>
    <w:p w14:paraId="6928EF24" w14:textId="77777777" w:rsidR="00442F09" w:rsidRDefault="008538E8">
      <w:pPr>
        <w:pStyle w:val="Normal1"/>
        <w:numPr>
          <w:ilvl w:val="1"/>
          <w:numId w:val="21"/>
        </w:numPr>
        <w:ind w:hanging="359"/>
        <w:contextualSpacing/>
      </w:pPr>
      <w:r>
        <w:t>Reporting</w:t>
      </w:r>
    </w:p>
    <w:p w14:paraId="626B3522" w14:textId="77777777" w:rsidR="00442F09" w:rsidRDefault="008538E8">
      <w:pPr>
        <w:pStyle w:val="Normal1"/>
        <w:numPr>
          <w:ilvl w:val="1"/>
          <w:numId w:val="21"/>
        </w:numPr>
        <w:ind w:hanging="359"/>
        <w:contextualSpacing/>
      </w:pPr>
      <w:r>
        <w:t>Software Requirements</w:t>
      </w:r>
    </w:p>
    <w:p w14:paraId="45E23942" w14:textId="77777777" w:rsidR="00442F09" w:rsidRDefault="008538E8">
      <w:pPr>
        <w:pStyle w:val="Normal1"/>
        <w:numPr>
          <w:ilvl w:val="1"/>
          <w:numId w:val="21"/>
        </w:numPr>
        <w:ind w:hanging="359"/>
        <w:contextualSpacing/>
      </w:pPr>
      <w:r>
        <w:t>Migration from Legacy CMS</w:t>
      </w:r>
    </w:p>
    <w:p w14:paraId="12BB8600" w14:textId="77777777" w:rsidR="00442F09" w:rsidRDefault="008538E8">
      <w:pPr>
        <w:pStyle w:val="Normal1"/>
        <w:numPr>
          <w:ilvl w:val="2"/>
          <w:numId w:val="21"/>
        </w:numPr>
        <w:ind w:hanging="359"/>
        <w:contextualSpacing/>
      </w:pPr>
      <w:r>
        <w:t>Quality Assurance</w:t>
      </w:r>
    </w:p>
    <w:p w14:paraId="3F106C7E" w14:textId="77777777" w:rsidR="00442F09" w:rsidRDefault="008538E8">
      <w:pPr>
        <w:pStyle w:val="Normal1"/>
        <w:numPr>
          <w:ilvl w:val="2"/>
          <w:numId w:val="21"/>
        </w:numPr>
        <w:ind w:hanging="359"/>
        <w:contextualSpacing/>
      </w:pPr>
      <w:r>
        <w:t>Populating Data</w:t>
      </w:r>
    </w:p>
    <w:p w14:paraId="741EE3FA" w14:textId="77777777" w:rsidR="00442F09" w:rsidRDefault="008538E8">
      <w:pPr>
        <w:pStyle w:val="Normal1"/>
        <w:numPr>
          <w:ilvl w:val="2"/>
          <w:numId w:val="21"/>
        </w:numPr>
        <w:ind w:hanging="359"/>
        <w:contextualSpacing/>
      </w:pPr>
      <w:r>
        <w:t>Updating Data</w:t>
      </w:r>
    </w:p>
    <w:p w14:paraId="601CF597" w14:textId="77777777" w:rsidR="00442F09" w:rsidRDefault="008538E8">
      <w:pPr>
        <w:pStyle w:val="Normal1"/>
        <w:numPr>
          <w:ilvl w:val="2"/>
          <w:numId w:val="21"/>
        </w:numPr>
        <w:ind w:hanging="359"/>
        <w:contextualSpacing/>
      </w:pPr>
      <w:r>
        <w:t>Data Aggregation and Archiving</w:t>
      </w:r>
    </w:p>
    <w:p w14:paraId="520680CA" w14:textId="77777777" w:rsidR="00442F09" w:rsidRDefault="008538E8">
      <w:pPr>
        <w:pStyle w:val="Normal1"/>
        <w:numPr>
          <w:ilvl w:val="0"/>
          <w:numId w:val="21"/>
        </w:numPr>
        <w:ind w:hanging="359"/>
        <w:contextualSpacing/>
        <w:rPr>
          <w:b/>
        </w:rPr>
      </w:pPr>
      <w:r>
        <w:rPr>
          <w:b/>
        </w:rPr>
        <w:t>External Interface Requirements</w:t>
      </w:r>
    </w:p>
    <w:p w14:paraId="5E87A48A" w14:textId="77777777" w:rsidR="00442F09" w:rsidRDefault="008538E8">
      <w:pPr>
        <w:pStyle w:val="Normal1"/>
        <w:numPr>
          <w:ilvl w:val="1"/>
          <w:numId w:val="21"/>
        </w:numPr>
        <w:ind w:hanging="359"/>
        <w:contextualSpacing/>
      </w:pPr>
      <w:r>
        <w:t>User Interfaces</w:t>
      </w:r>
    </w:p>
    <w:p w14:paraId="14C03633" w14:textId="77777777" w:rsidR="00442F09" w:rsidRDefault="008538E8">
      <w:pPr>
        <w:pStyle w:val="Normal1"/>
        <w:numPr>
          <w:ilvl w:val="1"/>
          <w:numId w:val="21"/>
        </w:numPr>
        <w:ind w:hanging="359"/>
        <w:contextualSpacing/>
      </w:pPr>
      <w:r>
        <w:t>Hardware Interfaces</w:t>
      </w:r>
    </w:p>
    <w:p w14:paraId="2CEC03DE" w14:textId="77777777" w:rsidR="00442F09" w:rsidRDefault="008538E8">
      <w:pPr>
        <w:pStyle w:val="Normal1"/>
        <w:numPr>
          <w:ilvl w:val="1"/>
          <w:numId w:val="21"/>
        </w:numPr>
        <w:ind w:hanging="359"/>
        <w:contextualSpacing/>
      </w:pPr>
      <w:r>
        <w:t>Software Interfaces</w:t>
      </w:r>
    </w:p>
    <w:p w14:paraId="755D1E1B" w14:textId="77777777" w:rsidR="00442F09" w:rsidRDefault="008538E8">
      <w:pPr>
        <w:pStyle w:val="Normal1"/>
        <w:numPr>
          <w:ilvl w:val="1"/>
          <w:numId w:val="21"/>
        </w:numPr>
        <w:ind w:hanging="359"/>
        <w:contextualSpacing/>
      </w:pPr>
      <w:r>
        <w:t>Communications Interfaces</w:t>
      </w:r>
    </w:p>
    <w:p w14:paraId="1058F66F" w14:textId="77777777" w:rsidR="00442F09" w:rsidRDefault="008538E8">
      <w:pPr>
        <w:pStyle w:val="Normal1"/>
        <w:numPr>
          <w:ilvl w:val="0"/>
          <w:numId w:val="21"/>
        </w:numPr>
        <w:ind w:hanging="359"/>
        <w:contextualSpacing/>
        <w:rPr>
          <w:b/>
        </w:rPr>
      </w:pPr>
      <w:r>
        <w:rPr>
          <w:b/>
        </w:rPr>
        <w:t>Other Nonfunctional Requirements</w:t>
      </w:r>
    </w:p>
    <w:p w14:paraId="3FF2C748" w14:textId="77777777" w:rsidR="00442F09" w:rsidRDefault="008538E8">
      <w:pPr>
        <w:pStyle w:val="Normal1"/>
        <w:numPr>
          <w:ilvl w:val="1"/>
          <w:numId w:val="21"/>
        </w:numPr>
        <w:ind w:hanging="359"/>
        <w:contextualSpacing/>
      </w:pPr>
      <w:r>
        <w:t>Performance Requirements</w:t>
      </w:r>
    </w:p>
    <w:p w14:paraId="5FD3EF85" w14:textId="77777777" w:rsidR="00442F09" w:rsidRDefault="008538E8">
      <w:pPr>
        <w:pStyle w:val="Normal1"/>
        <w:numPr>
          <w:ilvl w:val="1"/>
          <w:numId w:val="21"/>
        </w:numPr>
        <w:ind w:hanging="359"/>
        <w:contextualSpacing/>
      </w:pPr>
      <w:r>
        <w:t>Legal Requirements</w:t>
      </w:r>
    </w:p>
    <w:p w14:paraId="60989D67" w14:textId="77777777" w:rsidR="00442F09" w:rsidRDefault="008538E8">
      <w:pPr>
        <w:pStyle w:val="Normal1"/>
        <w:numPr>
          <w:ilvl w:val="1"/>
          <w:numId w:val="21"/>
        </w:numPr>
        <w:ind w:hanging="359"/>
        <w:contextualSpacing/>
      </w:pPr>
      <w:r>
        <w:t>Security Requirements</w:t>
      </w:r>
    </w:p>
    <w:p w14:paraId="59DB5B52" w14:textId="77777777" w:rsidR="00442F09" w:rsidRDefault="008538E8">
      <w:pPr>
        <w:pStyle w:val="Normal1"/>
        <w:numPr>
          <w:ilvl w:val="1"/>
          <w:numId w:val="21"/>
        </w:numPr>
        <w:ind w:hanging="359"/>
        <w:contextualSpacing/>
      </w:pPr>
      <w:r>
        <w:t>Software Quality</w:t>
      </w:r>
    </w:p>
    <w:p w14:paraId="4F4B5000" w14:textId="77777777" w:rsidR="00442F09" w:rsidRDefault="00442F09">
      <w:pPr>
        <w:pStyle w:val="Normal1"/>
      </w:pPr>
    </w:p>
    <w:p w14:paraId="1748E978" w14:textId="77777777" w:rsidR="00442F09" w:rsidRDefault="00442F09">
      <w:pPr>
        <w:pStyle w:val="Normal1"/>
      </w:pPr>
    </w:p>
    <w:p w14:paraId="63314F6C" w14:textId="77777777" w:rsidR="00442F09" w:rsidRDefault="00442F09">
      <w:pPr>
        <w:pStyle w:val="Normal1"/>
      </w:pPr>
    </w:p>
    <w:p w14:paraId="75C0D03A" w14:textId="77777777" w:rsidR="00442F09" w:rsidRDefault="00442F09">
      <w:pPr>
        <w:pStyle w:val="Normal1"/>
      </w:pPr>
    </w:p>
    <w:p w14:paraId="010133CA" w14:textId="77777777" w:rsidR="00442F09" w:rsidRDefault="00442F09">
      <w:pPr>
        <w:pStyle w:val="Normal1"/>
      </w:pPr>
    </w:p>
    <w:p w14:paraId="262C8375" w14:textId="77777777" w:rsidR="00442F09" w:rsidRDefault="00442F09">
      <w:pPr>
        <w:pStyle w:val="Normal1"/>
      </w:pPr>
    </w:p>
    <w:p w14:paraId="14BBE664" w14:textId="77777777" w:rsidR="00442F09" w:rsidRDefault="00442F09">
      <w:pPr>
        <w:pStyle w:val="Normal1"/>
      </w:pPr>
    </w:p>
    <w:p w14:paraId="078242DE" w14:textId="77777777" w:rsidR="00442F09" w:rsidRDefault="008538E8">
      <w:pPr>
        <w:pStyle w:val="Title"/>
        <w:contextualSpacing w:val="0"/>
      </w:pPr>
      <w:bookmarkStart w:id="11" w:name="h.c9b19oaszkd7" w:colFirst="0" w:colLast="0"/>
      <w:bookmarkEnd w:id="11"/>
      <w:r>
        <w:t>1. Introduction</w:t>
      </w:r>
    </w:p>
    <w:p w14:paraId="2B4BE0C8" w14:textId="77777777" w:rsidR="00442F09" w:rsidRDefault="00442F09">
      <w:pPr>
        <w:pStyle w:val="Title"/>
        <w:contextualSpacing w:val="0"/>
      </w:pPr>
      <w:bookmarkStart w:id="12" w:name="h.pnfvf0s7ou9i" w:colFirst="0" w:colLast="0"/>
      <w:bookmarkEnd w:id="12"/>
    </w:p>
    <w:p w14:paraId="18FB153D" w14:textId="77777777" w:rsidR="00442F09" w:rsidRDefault="008538E8">
      <w:pPr>
        <w:pStyle w:val="Normal1"/>
      </w:pPr>
      <w:r>
        <w:t xml:space="preserve">The PurCo CMS (Claim Management System) is a critical component for business continuity of PurCo and SDI. This Software Requirement Document describes what the next generation of this system is to do, and the context in which it will operate, as well as defines the minimum viable product that can (and in our opinion should) be created within the allotted budget. The audiences for this document include the system developers, and the stakeholders. The system developer uses this document as the authority on designing and building system capabilities. </w:t>
      </w:r>
      <w:r>
        <w:lastRenderedPageBreak/>
        <w:t xml:space="preserve">The stakeholders review the document to ensure the documentation completely and accurately describes the intended functionality. </w:t>
      </w:r>
    </w:p>
    <w:p w14:paraId="736A864F" w14:textId="77777777" w:rsidR="00442F09" w:rsidRDefault="00442F09">
      <w:pPr>
        <w:pStyle w:val="Normal1"/>
      </w:pPr>
    </w:p>
    <w:p w14:paraId="58AF6F49" w14:textId="77777777" w:rsidR="00442F09" w:rsidRDefault="008538E8">
      <w:pPr>
        <w:pStyle w:val="Normal1"/>
      </w:pPr>
      <w:r>
        <w:t>It is important to note that this document specifies requirements, not implementation details (this is the “what” not the “how”). The content of this document is constrained to functional, verifiable requirements. Specific software and methods used to implement these requirements are out of scope for this document. Implementation details for each requirement shall be tracked individually in a project management system. Examples of such details are references to specific software packages and UI/UX design.</w:t>
      </w:r>
    </w:p>
    <w:p w14:paraId="5D4D1903" w14:textId="77777777" w:rsidR="00442F09" w:rsidRDefault="00442F09">
      <w:pPr>
        <w:pStyle w:val="Normal1"/>
      </w:pPr>
    </w:p>
    <w:p w14:paraId="71C56B98" w14:textId="77777777" w:rsidR="00442F09" w:rsidRDefault="008538E8">
      <w:pPr>
        <w:pStyle w:val="Normal1"/>
      </w:pPr>
      <w:r>
        <w:t xml:space="preserve">This version - version 1.0 - provides general descriptions of the system. The system developer should review the document to ensure there is adequate information for defining an initial design of the system. The users should review the document to affirm the features described are needed, to clarify features, and to identify additional features needed within the system. </w:t>
      </w:r>
    </w:p>
    <w:p w14:paraId="3DBD8873" w14:textId="77777777" w:rsidR="00442F09" w:rsidRDefault="00442F09">
      <w:pPr>
        <w:pStyle w:val="Normal1"/>
      </w:pPr>
    </w:p>
    <w:p w14:paraId="2B2882B7" w14:textId="77777777" w:rsidR="00442F09" w:rsidRDefault="008538E8">
      <w:pPr>
        <w:pStyle w:val="Normal1"/>
      </w:pPr>
      <w:r>
        <w:t xml:space="preserve">The next version - version 2.0 - will be the result of more detailed requirements analysis. When version 2.0 is written, the system developer and users will be asked to review this document. </w:t>
      </w:r>
    </w:p>
    <w:p w14:paraId="4C2B5F47" w14:textId="77777777" w:rsidR="00442F09" w:rsidRDefault="00442F09">
      <w:pPr>
        <w:pStyle w:val="Normal1"/>
      </w:pPr>
    </w:p>
    <w:p w14:paraId="36F2F47F" w14:textId="77777777" w:rsidR="00442F09" w:rsidRDefault="00442F09">
      <w:pPr>
        <w:pStyle w:val="Normal1"/>
      </w:pPr>
    </w:p>
    <w:p w14:paraId="219A6D7A" w14:textId="77777777" w:rsidR="00442F09" w:rsidRDefault="008538E8">
      <w:pPr>
        <w:pStyle w:val="Title"/>
        <w:contextualSpacing w:val="0"/>
      </w:pPr>
      <w:bookmarkStart w:id="13" w:name="h.y63eu41az0sr" w:colFirst="0" w:colLast="0"/>
      <w:bookmarkEnd w:id="13"/>
      <w:r>
        <w:t>2. System Description</w:t>
      </w:r>
    </w:p>
    <w:p w14:paraId="3C66A3C8" w14:textId="77777777" w:rsidR="00442F09" w:rsidRDefault="00442F09">
      <w:pPr>
        <w:pStyle w:val="Normal1"/>
      </w:pPr>
    </w:p>
    <w:p w14:paraId="48A60DEA" w14:textId="77777777" w:rsidR="00442F09" w:rsidRDefault="008538E8">
      <w:pPr>
        <w:pStyle w:val="Normal1"/>
      </w:pPr>
      <w:r>
        <w:t>This system is a re-implementation of the existing PurCo CMS (Claim Management System). The system will be implemented as a “green field” code rewrite. Instead of extending the existing software, core requirements and features will be cataloged and implemented on a modern software stack.</w:t>
      </w:r>
    </w:p>
    <w:p w14:paraId="2570B72E" w14:textId="77777777" w:rsidR="00442F09" w:rsidRDefault="00442F09">
      <w:pPr>
        <w:pStyle w:val="Normal1"/>
      </w:pPr>
    </w:p>
    <w:p w14:paraId="70302C23" w14:textId="77777777" w:rsidR="00442F09" w:rsidRDefault="008538E8">
      <w:pPr>
        <w:pStyle w:val="Normal1"/>
      </w:pPr>
      <w:r>
        <w:t>The existing database schema for the system will also be analyzed, optimized and re-implemented. A strategy will be created for migrating data from the existing PurCo CMS schema to the new schema. We believe that in order to minimize risk, the initial rewrite will consist of the PurCo implementation first, and a subsequent SDI variant from the same codebase with partial customization for workflows, second.  Where applicable, we note if a feature is specific to SDI.  Once the SRD is accepted, we will create a supplemental addendum that covers custom workflows for the SDI variant.</w:t>
      </w:r>
    </w:p>
    <w:p w14:paraId="031A1F0C" w14:textId="77777777" w:rsidR="00442F09" w:rsidRDefault="00442F09">
      <w:pPr>
        <w:pStyle w:val="Normal1"/>
      </w:pPr>
    </w:p>
    <w:p w14:paraId="1C25CB3B" w14:textId="77777777" w:rsidR="00442F09" w:rsidRDefault="008538E8">
      <w:pPr>
        <w:pStyle w:val="Normal1"/>
      </w:pPr>
      <w:r>
        <w:t>Additionally, our recommendation is that the current workflows in place will require significant alteration in order for the system to intercept, parse, and organize artifacts related to customer touchpoints; these include, but are not limited to, emails, attachments, faxes, calls (notification of occurrence), voicemail, and scanned (physical) items.   This also will require that the CMS becomes a unified communications system relegated to work related tasks only.  This eliminates the need for secondary software and any external drag and drop feature, all artifacts can be managed from within the CMS.</w:t>
      </w:r>
    </w:p>
    <w:p w14:paraId="70F24EEE" w14:textId="77777777" w:rsidR="00442F09" w:rsidRDefault="00442F09">
      <w:pPr>
        <w:pStyle w:val="Normal1"/>
      </w:pPr>
    </w:p>
    <w:p w14:paraId="1ACAEFA8" w14:textId="77777777" w:rsidR="00442F09" w:rsidRDefault="008538E8">
      <w:pPr>
        <w:pStyle w:val="Normal1"/>
      </w:pPr>
      <w:r>
        <w:t>For reference, the general workflow is Receive File &gt; Work File &gt; Close (Negotiation Settlement) Claim &gt; Receive Funds &gt; Disburse Funds &gt; Close File</w:t>
      </w:r>
    </w:p>
    <w:p w14:paraId="7658C8C9" w14:textId="25E7D1BF" w:rsidR="002F6FAF" w:rsidRDefault="002F6FAF">
      <w:pPr>
        <w:rPr>
          <w:ins w:id="14" w:author="ColWorx Inc" w:date="2015-03-02T20:20:00Z"/>
        </w:rPr>
      </w:pPr>
      <w:ins w:id="15" w:author="ColWorx Inc" w:date="2015-03-02T20:20:00Z">
        <w:r>
          <w:br w:type="page"/>
        </w:r>
      </w:ins>
    </w:p>
    <w:p w14:paraId="49664794" w14:textId="77777777" w:rsidR="00442F09" w:rsidRDefault="00442F09">
      <w:pPr>
        <w:pStyle w:val="Normal1"/>
      </w:pPr>
    </w:p>
    <w:p w14:paraId="471BAF2B" w14:textId="77777777" w:rsidR="00442F09" w:rsidRDefault="008538E8">
      <w:pPr>
        <w:pStyle w:val="Title"/>
        <w:contextualSpacing w:val="0"/>
      </w:pPr>
      <w:bookmarkStart w:id="16" w:name="h.wm9lckmvwmqc" w:colFirst="0" w:colLast="0"/>
      <w:bookmarkEnd w:id="16"/>
      <w:commentRangeStart w:id="17"/>
      <w:r>
        <w:t>3</w:t>
      </w:r>
      <w:commentRangeEnd w:id="17"/>
      <w:r w:rsidR="00DA5C0B">
        <w:rPr>
          <w:rStyle w:val="CommentReference"/>
          <w:rFonts w:ascii="Arial" w:eastAsia="Arial" w:hAnsi="Arial" w:cs="Arial"/>
        </w:rPr>
        <w:commentReference w:id="17"/>
      </w:r>
      <w:r>
        <w:t>. System Features</w:t>
      </w:r>
    </w:p>
    <w:p w14:paraId="0C1BF10C" w14:textId="6E4277C8" w:rsidR="00442F09" w:rsidRDefault="00DF2BB0">
      <w:pPr>
        <w:pStyle w:val="Normal1"/>
      </w:pPr>
      <w:ins w:id="18" w:author="Zahoor Iqbal" w:date="2015-02-26T13:56:00Z">
        <w:r>
          <w:rPr>
            <w:noProof/>
          </w:rPr>
          <w:drawing>
            <wp:inline distT="0" distB="0" distL="0" distR="0" wp14:anchorId="3D0404D4" wp14:editId="52E89DA5">
              <wp:extent cx="5943600" cy="3803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o User Dashboard.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ins>
    </w:p>
    <w:p w14:paraId="26FB0678" w14:textId="77777777" w:rsidR="00757B3A" w:rsidRPr="00615AED" w:rsidRDefault="00757B3A">
      <w:pPr>
        <w:pStyle w:val="Normal1"/>
        <w:rPr>
          <w:i/>
          <w:sz w:val="20"/>
        </w:rPr>
      </w:pPr>
      <w:r w:rsidRPr="00615AED">
        <w:rPr>
          <w:i/>
          <w:sz w:val="20"/>
        </w:rPr>
        <w:t>Exhibit 3-</w:t>
      </w:r>
      <w:commentRangeStart w:id="19"/>
      <w:r w:rsidRPr="00615AED">
        <w:rPr>
          <w:i/>
          <w:sz w:val="20"/>
        </w:rPr>
        <w:t>1</w:t>
      </w:r>
      <w:commentRangeEnd w:id="19"/>
      <w:r w:rsidR="00BB2888">
        <w:rPr>
          <w:rStyle w:val="CommentReference"/>
        </w:rPr>
        <w:commentReference w:id="19"/>
      </w:r>
      <w:r w:rsidRPr="00615AED">
        <w:rPr>
          <w:i/>
          <w:sz w:val="20"/>
        </w:rPr>
        <w:t>: System Dashboard showing capability and information</w:t>
      </w:r>
      <w:r w:rsidR="008D3430">
        <w:rPr>
          <w:i/>
          <w:sz w:val="20"/>
        </w:rPr>
        <w:t xml:space="preserve"> (Ref 3.1.6)</w:t>
      </w:r>
    </w:p>
    <w:p w14:paraId="0733EA69" w14:textId="3771989B" w:rsidR="00757B3A" w:rsidRDefault="002F6FAF">
      <w:pPr>
        <w:pStyle w:val="Normal1"/>
        <w:rPr>
          <w:ins w:id="20" w:author="ColWorx Inc" w:date="2015-03-02T20:19:00Z"/>
        </w:rPr>
      </w:pPr>
      <w:ins w:id="21" w:author="ColWorx Inc" w:date="2015-03-02T20:29:00Z">
        <w:r>
          <w:rPr>
            <w:noProof/>
          </w:rPr>
          <mc:AlternateContent>
            <mc:Choice Requires="wps">
              <w:drawing>
                <wp:anchor distT="0" distB="0" distL="114300" distR="114300" simplePos="0" relativeHeight="251659264" behindDoc="0" locked="0" layoutInCell="1" allowOverlap="1" wp14:anchorId="1BF835AC" wp14:editId="0139D651">
                  <wp:simplePos x="0" y="0"/>
                  <wp:positionH relativeFrom="column">
                    <wp:posOffset>114300</wp:posOffset>
                  </wp:positionH>
                  <wp:positionV relativeFrom="paragraph">
                    <wp:posOffset>113665</wp:posOffset>
                  </wp:positionV>
                  <wp:extent cx="5143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143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E299F" w14:textId="77777777" w:rsidR="00C67421" w:rsidRDefault="00C67421" w:rsidP="002F6FAF">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22" w:author="ColWorx Inc" w:date="2015-03-02T20:29:00Z"/>
                                  <w:rFonts w:asciiTheme="minorHAnsi" w:hAnsiTheme="minorHAnsi"/>
                                  <w:color w:val="17365D" w:themeColor="text2" w:themeShade="BF"/>
                                  <w:sz w:val="20"/>
                                </w:rPr>
                              </w:pPr>
                              <w:ins w:id="23" w:author="ColWorx Inc" w:date="2015-03-02T20:29:00Z">
                                <w:r>
                                  <w:rPr>
                                    <w:rFonts w:asciiTheme="minorHAnsi" w:hAnsiTheme="minorHAnsi"/>
                                    <w:color w:val="17365D" w:themeColor="text2" w:themeShade="BF"/>
                                    <w:sz w:val="20"/>
                                  </w:rPr>
                                  <w:t>CMS Project Admin. Comments Pg. 6:</w:t>
                                </w:r>
                              </w:ins>
                            </w:p>
                            <w:p w14:paraId="6FD64D82" w14:textId="776F8197" w:rsidR="00C67421" w:rsidRPr="002F6FAF" w:rsidRDefault="00C67421" w:rsidP="002F6FAF">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rFonts w:asciiTheme="minorHAnsi" w:hAnsiTheme="minorHAnsi"/>
                                  <w:color w:val="17365D" w:themeColor="text2" w:themeShade="BF"/>
                                  <w:sz w:val="20"/>
                                </w:rPr>
                              </w:pPr>
                              <w:ins w:id="24" w:author="ColWorx Inc" w:date="2015-03-02T20:29:00Z">
                                <w:r w:rsidRPr="002F6FAF">
                                  <w:rPr>
                                    <w:rFonts w:asciiTheme="minorHAnsi" w:hAnsiTheme="minorHAnsi"/>
                                    <w:color w:val="17365D" w:themeColor="text2" w:themeShade="BF"/>
                                    <w:sz w:val="20"/>
                                  </w:rPr>
                                  <w:t>Seems redundant to have an icon and menu item. (</w:t>
                                </w:r>
                                <w:r w:rsidRPr="002F6FAF">
                                  <w:rPr>
                                    <w:rFonts w:asciiTheme="minorHAnsi" w:hAnsiTheme="minorHAnsi"/>
                                    <w:color w:val="17365D" w:themeColor="text2" w:themeShade="BF"/>
                                    <w:sz w:val="20"/>
                                    <w:highlight w:val="yellow"/>
                                  </w:rPr>
                                  <w:t>Redesigned</w:t>
                                </w:r>
                                <w:r w:rsidRPr="002F6FAF">
                                  <w:rPr>
                                    <w:rFonts w:asciiTheme="minorHAnsi" w:hAnsiTheme="minorHAnsi"/>
                                    <w:color w:val="17365D" w:themeColor="text2" w:themeShade="BF"/>
                                    <w:sz w:val="20"/>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margin-left:9pt;margin-top:8.95pt;width:405pt;height: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8kBswCAAAO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" filled="f" stroked="f">
                  <v:textbox>
                    <w:txbxContent>
                      <w:p w14:paraId="405E299F" w14:textId="77777777" w:rsidR="00C67421" w:rsidRDefault="00C67421" w:rsidP="002F6FAF">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25" w:author="ColWorx Inc" w:date="2015-03-02T20:29:00Z"/>
                            <w:rFonts w:asciiTheme="minorHAnsi" w:hAnsiTheme="minorHAnsi"/>
                            <w:color w:val="17365D" w:themeColor="text2" w:themeShade="BF"/>
                            <w:sz w:val="20"/>
                          </w:rPr>
                        </w:pPr>
                        <w:ins w:id="26" w:author="ColWorx Inc" w:date="2015-03-02T20:29:00Z">
                          <w:r>
                            <w:rPr>
                              <w:rFonts w:asciiTheme="minorHAnsi" w:hAnsiTheme="minorHAnsi"/>
                              <w:color w:val="17365D" w:themeColor="text2" w:themeShade="BF"/>
                              <w:sz w:val="20"/>
                            </w:rPr>
                            <w:t>CMS Project Admin. Comments Pg. 6:</w:t>
                          </w:r>
                        </w:ins>
                      </w:p>
                      <w:p w14:paraId="6FD64D82" w14:textId="776F8197" w:rsidR="00C67421" w:rsidRPr="002F6FAF" w:rsidRDefault="00C67421" w:rsidP="002F6FAF">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rFonts w:asciiTheme="minorHAnsi" w:hAnsiTheme="minorHAnsi"/>
                            <w:color w:val="17365D" w:themeColor="text2" w:themeShade="BF"/>
                            <w:sz w:val="20"/>
                          </w:rPr>
                        </w:pPr>
                        <w:ins w:id="27" w:author="ColWorx Inc" w:date="2015-03-02T20:29:00Z">
                          <w:r w:rsidRPr="002F6FAF">
                            <w:rPr>
                              <w:rFonts w:asciiTheme="minorHAnsi" w:hAnsiTheme="minorHAnsi"/>
                              <w:color w:val="17365D" w:themeColor="text2" w:themeShade="BF"/>
                              <w:sz w:val="20"/>
                            </w:rPr>
                            <w:t>Seems redundant to have an icon and menu item. (</w:t>
                          </w:r>
                          <w:r w:rsidRPr="002F6FAF">
                            <w:rPr>
                              <w:rFonts w:asciiTheme="minorHAnsi" w:hAnsiTheme="minorHAnsi"/>
                              <w:color w:val="17365D" w:themeColor="text2" w:themeShade="BF"/>
                              <w:sz w:val="20"/>
                              <w:highlight w:val="yellow"/>
                            </w:rPr>
                            <w:t>Redesigned</w:t>
                          </w:r>
                          <w:r w:rsidRPr="002F6FAF">
                            <w:rPr>
                              <w:rFonts w:asciiTheme="minorHAnsi" w:hAnsiTheme="minorHAnsi"/>
                              <w:color w:val="17365D" w:themeColor="text2" w:themeShade="BF"/>
                              <w:sz w:val="20"/>
                            </w:rPr>
                            <w:t>)</w:t>
                          </w:r>
                        </w:ins>
                      </w:p>
                    </w:txbxContent>
                  </v:textbox>
                  <w10:wrap type="square"/>
                </v:shape>
              </w:pict>
            </mc:Fallback>
          </mc:AlternateContent>
        </w:r>
      </w:ins>
    </w:p>
    <w:p w14:paraId="7B24E438" w14:textId="77777777" w:rsidR="002F6FAF" w:rsidRDefault="002F6FAF">
      <w:pPr>
        <w:pStyle w:val="Normal1"/>
        <w:rPr>
          <w:ins w:id="28" w:author="ColWorx Inc" w:date="2015-03-02T20:20:00Z"/>
        </w:rPr>
      </w:pPr>
    </w:p>
    <w:p w14:paraId="73D4E5A2" w14:textId="77777777" w:rsidR="002F6FAF" w:rsidRDefault="002F6FAF">
      <w:pPr>
        <w:pStyle w:val="Normal1"/>
        <w:rPr>
          <w:ins w:id="29" w:author="ColWorx Inc" w:date="2015-03-02T20:30:00Z"/>
        </w:rPr>
      </w:pPr>
    </w:p>
    <w:p w14:paraId="03801590" w14:textId="77777777" w:rsidR="002F6FAF" w:rsidRDefault="002F6FAF">
      <w:pPr>
        <w:pStyle w:val="Normal1"/>
        <w:rPr>
          <w:ins w:id="30" w:author="ColWorx Inc" w:date="2015-03-02T20:30:00Z"/>
        </w:rPr>
      </w:pPr>
    </w:p>
    <w:p w14:paraId="63C7E112" w14:textId="77777777" w:rsidR="002F6FAF" w:rsidRDefault="002F6FAF">
      <w:pPr>
        <w:pStyle w:val="Normal1"/>
        <w:rPr>
          <w:ins w:id="31" w:author="ColWorx Inc" w:date="2015-03-02T20:19:00Z"/>
        </w:rPr>
      </w:pPr>
    </w:p>
    <w:p w14:paraId="515430FA" w14:textId="77777777" w:rsidR="002F6FAF" w:rsidRDefault="002F6FAF">
      <w:pPr>
        <w:pStyle w:val="Normal1"/>
      </w:pPr>
    </w:p>
    <w:p w14:paraId="6DB47630" w14:textId="77777777" w:rsidR="00442F09" w:rsidRDefault="008538E8">
      <w:pPr>
        <w:pStyle w:val="Subtitle"/>
        <w:contextualSpacing w:val="0"/>
      </w:pPr>
      <w:bookmarkStart w:id="32" w:name="h.ajhwn8u1wn8q" w:colFirst="0" w:colLast="0"/>
      <w:bookmarkEnd w:id="32"/>
      <w:r>
        <w:t>3.1 Claim Management System (CMS)</w:t>
      </w:r>
    </w:p>
    <w:p w14:paraId="3F270A8C" w14:textId="77777777" w:rsidR="00442F09" w:rsidRDefault="008538E8">
      <w:pPr>
        <w:pStyle w:val="Heading2"/>
        <w:contextualSpacing w:val="0"/>
      </w:pPr>
      <w:bookmarkStart w:id="33" w:name="h.t0mypiqfx5ps" w:colFirst="0" w:colLast="0"/>
      <w:bookmarkEnd w:id="33"/>
      <w:r>
        <w:t>3.1.1 Clients</w:t>
      </w:r>
    </w:p>
    <w:p w14:paraId="57CC611E" w14:textId="77777777" w:rsidR="00442F09" w:rsidRDefault="00442F09">
      <w:pPr>
        <w:pStyle w:val="Normal1"/>
      </w:pPr>
    </w:p>
    <w:p w14:paraId="56B6A7F2" w14:textId="77777777" w:rsidR="00442F09" w:rsidRDefault="008538E8">
      <w:pPr>
        <w:pStyle w:val="Normal1"/>
      </w:pPr>
      <w:r>
        <w:t>CLI-1:</w:t>
      </w:r>
      <w:r>
        <w:tab/>
      </w:r>
      <w:r>
        <w:tab/>
        <w:t xml:space="preserve">Client management: The System shall provide the ability to create new </w:t>
      </w:r>
    </w:p>
    <w:p w14:paraId="3855C5E8" w14:textId="77777777" w:rsidR="00442F09" w:rsidRDefault="008538E8">
      <w:pPr>
        <w:pStyle w:val="Normal1"/>
        <w:ind w:left="720" w:firstLine="720"/>
      </w:pPr>
      <w:r>
        <w:t xml:space="preserve">clients, and update existing clients. The creation and update processes will </w:t>
      </w:r>
    </w:p>
    <w:p w14:paraId="4D962AB3" w14:textId="77777777" w:rsidR="00442F09" w:rsidRDefault="008538E8">
      <w:pPr>
        <w:pStyle w:val="Normal1"/>
        <w:ind w:left="720" w:firstLine="720"/>
      </w:pPr>
      <w:r>
        <w:t>allow the entry of primary client  information.</w:t>
      </w:r>
    </w:p>
    <w:p w14:paraId="14F0F191" w14:textId="77777777" w:rsidR="00442F09" w:rsidRDefault="00442F09">
      <w:pPr>
        <w:pStyle w:val="Normal1"/>
        <w:ind w:left="1440"/>
      </w:pPr>
    </w:p>
    <w:p w14:paraId="7A7007A9" w14:textId="77777777" w:rsidR="00442F09" w:rsidRDefault="008538E8">
      <w:pPr>
        <w:pStyle w:val="Normal1"/>
        <w:ind w:left="1440"/>
      </w:pPr>
      <w:r>
        <w:t>At a minimum, client information includes:</w:t>
      </w:r>
    </w:p>
    <w:p w14:paraId="36E2E33E" w14:textId="77777777" w:rsidR="00442F09" w:rsidRDefault="008538E8">
      <w:pPr>
        <w:pStyle w:val="Normal1"/>
        <w:numPr>
          <w:ilvl w:val="0"/>
          <w:numId w:val="14"/>
        </w:numPr>
        <w:ind w:hanging="359"/>
        <w:contextualSpacing/>
      </w:pPr>
      <w:r>
        <w:t>Primary contact information</w:t>
      </w:r>
    </w:p>
    <w:p w14:paraId="39349D50" w14:textId="77777777" w:rsidR="00442F09" w:rsidRDefault="008538E8">
      <w:pPr>
        <w:pStyle w:val="Normal1"/>
        <w:numPr>
          <w:ilvl w:val="0"/>
          <w:numId w:val="14"/>
        </w:numPr>
        <w:ind w:hanging="359"/>
        <w:contextualSpacing/>
      </w:pPr>
      <w:r>
        <w:t>Location and Address</w:t>
      </w:r>
    </w:p>
    <w:p w14:paraId="3283CD18" w14:textId="77777777" w:rsidR="00442F09" w:rsidRDefault="008538E8">
      <w:pPr>
        <w:pStyle w:val="Normal1"/>
        <w:numPr>
          <w:ilvl w:val="0"/>
          <w:numId w:val="14"/>
        </w:numPr>
        <w:ind w:hanging="359"/>
        <w:contextualSpacing/>
      </w:pPr>
      <w:r>
        <w:t>Active vs Inactive status</w:t>
      </w:r>
    </w:p>
    <w:p w14:paraId="055FF30E" w14:textId="4DE69116" w:rsidR="00442F09" w:rsidRDefault="00591393">
      <w:pPr>
        <w:pStyle w:val="Normal1"/>
      </w:pPr>
      <w:ins w:id="34" w:author="ColWorx Inc" w:date="2015-03-02T20:31:00Z">
        <w:r>
          <w:rPr>
            <w:noProof/>
          </w:rPr>
          <w:lastRenderedPageBreak/>
          <mc:AlternateContent>
            <mc:Choice Requires="wps">
              <w:drawing>
                <wp:anchor distT="0" distB="0" distL="114300" distR="114300" simplePos="0" relativeHeight="251661312" behindDoc="0" locked="0" layoutInCell="1" allowOverlap="1" wp14:anchorId="441F35C4" wp14:editId="72CC2638">
                  <wp:simplePos x="0" y="0"/>
                  <wp:positionH relativeFrom="column">
                    <wp:posOffset>5143500</wp:posOffset>
                  </wp:positionH>
                  <wp:positionV relativeFrom="paragraph">
                    <wp:posOffset>1943100</wp:posOffset>
                  </wp:positionV>
                  <wp:extent cx="3314700" cy="24003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33147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3E7E20" w14:textId="3DDD4B5C" w:rsidR="00C67421" w:rsidRDefault="00C67421" w:rsidP="00DD720D">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35" w:author="ColWorx Inc" w:date="2015-03-02T20:29:00Z"/>
                                  <w:rFonts w:asciiTheme="minorHAnsi" w:hAnsiTheme="minorHAnsi"/>
                                  <w:color w:val="17365D" w:themeColor="text2" w:themeShade="BF"/>
                                  <w:sz w:val="20"/>
                                </w:rPr>
                              </w:pPr>
                              <w:ins w:id="36" w:author="ColWorx Inc" w:date="2015-03-02T20:29:00Z">
                                <w:r>
                                  <w:rPr>
                                    <w:rFonts w:asciiTheme="minorHAnsi" w:hAnsiTheme="minorHAnsi"/>
                                    <w:color w:val="17365D" w:themeColor="text2" w:themeShade="BF"/>
                                    <w:sz w:val="20"/>
                                  </w:rPr>
                                  <w:t>CMS Project Admin. Comments Pg. 7:</w:t>
                                </w:r>
                              </w:ins>
                            </w:p>
                            <w:p w14:paraId="35E81007" w14:textId="49B9002E" w:rsidR="00C67421" w:rsidRPr="00737225" w:rsidRDefault="00C67421" w:rsidP="00DD720D">
                              <w:pPr>
                                <w:rPr>
                                  <w:ins w:id="37" w:author="ColWorx Inc" w:date="2015-03-02T20:32:00Z"/>
                                  <w:b/>
                                </w:rPr>
                              </w:pPr>
                              <w:ins w:id="38" w:author="ColWorx Inc" w:date="2015-03-02T20:32:00Z">
                                <w:r w:rsidRPr="00591393">
                                  <w:rPr>
                                    <w:b/>
                                  </w:rPr>
                                  <w:t>Client Display Page/Client Contacts</w:t>
                                </w:r>
                                <w:r w:rsidRPr="00737225">
                                  <w:rPr>
                                    <w:b/>
                                  </w:rPr>
                                  <w:t xml:space="preserve"> (main info page)</w:t>
                                </w:r>
                              </w:ins>
                            </w:p>
                            <w:p w14:paraId="22BBB6AF" w14:textId="659C0DD6" w:rsidR="00C67421" w:rsidRPr="00737225" w:rsidRDefault="00C67421" w:rsidP="00DD720D">
                              <w:pPr>
                                <w:rPr>
                                  <w:ins w:id="39" w:author="ColWorx Inc" w:date="2015-03-02T20:32:00Z"/>
                                </w:rPr>
                              </w:pPr>
                              <w:ins w:id="40" w:author="ColWorx Inc" w:date="2015-03-02T20:32:00Z">
                                <w:r w:rsidRPr="00737225">
                                  <w:t>Show what location this particular contact is over</w:t>
                                </w:r>
                                <w:r w:rsidRPr="00591393">
                                  <w:rPr>
                                    <w:rStyle w:val="CommentReference"/>
                                  </w:rPr>
                                  <w:annotationRef/>
                                </w:r>
                                <w:r w:rsidRPr="00591393">
                                  <w:t xml:space="preserve"> (</w:t>
                                </w:r>
                                <w:r w:rsidRPr="00737225">
                                  <w:rPr>
                                    <w:highlight w:val="yellow"/>
                                  </w:rPr>
                                  <w:t>this is new client entry view</w:t>
                                </w:r>
                                <w:r w:rsidRPr="00737225">
                                  <w:t>)</w:t>
                                </w:r>
                              </w:ins>
                            </w:p>
                            <w:p w14:paraId="59D9A73C" w14:textId="77777777" w:rsidR="00C67421" w:rsidRPr="00737225" w:rsidRDefault="00C67421" w:rsidP="00DD720D">
                              <w:pPr>
                                <w:rPr>
                                  <w:ins w:id="41" w:author="ColWorx Inc" w:date="2015-03-02T20:32:00Z"/>
                                </w:rPr>
                              </w:pPr>
                            </w:p>
                            <w:p w14:paraId="6894EF9C" w14:textId="0E8909B8" w:rsidR="00C67421" w:rsidRPr="00737225" w:rsidRDefault="00C67421" w:rsidP="00737225">
                              <w:pPr>
                                <w:rPr>
                                  <w:ins w:id="42" w:author="ColWorx Inc" w:date="2015-03-02T20:34:00Z"/>
                                </w:rPr>
                              </w:pPr>
                              <w:ins w:id="43" w:author="ColWorx Inc" w:date="2015-03-02T20:32:00Z">
                                <w:r w:rsidRPr="00737225">
                                  <w:t xml:space="preserve">Can we get a check box (or something) for a Christmas list so that </w:t>
                                </w:r>
                                <w:r w:rsidRPr="000905E9">
                                  <w:t>their info can be exported to an excel sheet</w:t>
                                </w:r>
                                <w:r w:rsidRPr="00591393">
                                  <w:rPr>
                                    <w:rStyle w:val="CommentReference"/>
                                  </w:rPr>
                                  <w:annotationRef/>
                                </w:r>
                                <w:r w:rsidRPr="00591393">
                                  <w:t>.</w:t>
                                </w:r>
                              </w:ins>
                              <w:ins w:id="44" w:author="ColWorx Inc" w:date="2015-03-02T20:35:00Z">
                                <w:r>
                                  <w:t xml:space="preserve"> (That can be done)</w:t>
                                </w:r>
                              </w:ins>
                            </w:p>
                            <w:p w14:paraId="0336EF5E" w14:textId="34B928C9" w:rsidR="00C67421" w:rsidRPr="00737225" w:rsidRDefault="00C67421" w:rsidP="00737225">
                              <w:pPr>
                                <w:rPr>
                                  <w:ins w:id="45" w:author="ColWorx Inc" w:date="2015-03-02T20:32:00Z"/>
                                </w:rPr>
                              </w:pPr>
                              <w:ins w:id="46" w:author="ColWorx Inc" w:date="2015-03-02T20:32:00Z">
                                <w:r w:rsidRPr="00737225">
                                  <w:t xml:space="preserve"> </w:t>
                                </w:r>
                              </w:ins>
                            </w:p>
                            <w:p w14:paraId="6A795489" w14:textId="6D89A730" w:rsidR="00C67421" w:rsidRPr="00737225" w:rsidRDefault="00C67421" w:rsidP="00737225">
                              <w:ins w:id="47" w:author="ColWorx Inc" w:date="2015-03-02T20:32:00Z">
                                <w:r w:rsidRPr="00737225">
                                  <w:t>Fields for both mailing address and physical address</w:t>
                                </w:r>
                                <w:r w:rsidRPr="00591393">
                                  <w:rPr>
                                    <w:rStyle w:val="CommentReference"/>
                                  </w:rPr>
                                  <w:annotationRef/>
                                </w:r>
                                <w:r w:rsidRPr="00591393">
                                  <w:t>. (</w:t>
                                </w:r>
                                <w:r w:rsidRPr="00737225">
                                  <w:rPr>
                                    <w:highlight w:val="yellow"/>
                                  </w:rPr>
                                  <w:t>Address will have multiple entries</w:t>
                                </w:r>
                                <w:r w:rsidRPr="00737225">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405pt;margin-top:153pt;width:261pt;height:1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" filled="f" stroked="f">
                  <v:textbox>
                    <w:txbxContent>
                      <w:p w14:paraId="1A3E7E20" w14:textId="3DDD4B5C" w:rsidR="00C67421" w:rsidRDefault="00C67421" w:rsidP="00DD720D">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48" w:author="ColWorx Inc" w:date="2015-03-02T20:29:00Z"/>
                            <w:rFonts w:asciiTheme="minorHAnsi" w:hAnsiTheme="minorHAnsi"/>
                            <w:color w:val="17365D" w:themeColor="text2" w:themeShade="BF"/>
                            <w:sz w:val="20"/>
                          </w:rPr>
                        </w:pPr>
                        <w:ins w:id="49" w:author="ColWorx Inc" w:date="2015-03-02T20:29:00Z">
                          <w:r>
                            <w:rPr>
                              <w:rFonts w:asciiTheme="minorHAnsi" w:hAnsiTheme="minorHAnsi"/>
                              <w:color w:val="17365D" w:themeColor="text2" w:themeShade="BF"/>
                              <w:sz w:val="20"/>
                            </w:rPr>
                            <w:t>CMS Project Admin. Comments Pg. 7:</w:t>
                          </w:r>
                        </w:ins>
                      </w:p>
                      <w:p w14:paraId="35E81007" w14:textId="49B9002E" w:rsidR="00C67421" w:rsidRPr="00737225" w:rsidRDefault="00C67421" w:rsidP="00DD720D">
                        <w:pPr>
                          <w:rPr>
                            <w:ins w:id="50" w:author="ColWorx Inc" w:date="2015-03-02T20:32:00Z"/>
                            <w:b/>
                          </w:rPr>
                        </w:pPr>
                        <w:ins w:id="51" w:author="ColWorx Inc" w:date="2015-03-02T20:32:00Z">
                          <w:r w:rsidRPr="00591393">
                            <w:rPr>
                              <w:b/>
                            </w:rPr>
                            <w:t>Client Display Page/Client Contacts</w:t>
                          </w:r>
                          <w:r w:rsidRPr="00737225">
                            <w:rPr>
                              <w:b/>
                            </w:rPr>
                            <w:t xml:space="preserve"> (main info page)</w:t>
                          </w:r>
                        </w:ins>
                      </w:p>
                      <w:p w14:paraId="22BBB6AF" w14:textId="659C0DD6" w:rsidR="00C67421" w:rsidRPr="00737225" w:rsidRDefault="00C67421" w:rsidP="00DD720D">
                        <w:pPr>
                          <w:rPr>
                            <w:ins w:id="52" w:author="ColWorx Inc" w:date="2015-03-02T20:32:00Z"/>
                          </w:rPr>
                        </w:pPr>
                        <w:ins w:id="53" w:author="ColWorx Inc" w:date="2015-03-02T20:32:00Z">
                          <w:r w:rsidRPr="00737225">
                            <w:t>Show what location this particular contact is over</w:t>
                          </w:r>
                          <w:r w:rsidRPr="00591393">
                            <w:rPr>
                              <w:rStyle w:val="CommentReference"/>
                            </w:rPr>
                            <w:annotationRef/>
                          </w:r>
                          <w:r w:rsidRPr="00591393">
                            <w:t xml:space="preserve"> (</w:t>
                          </w:r>
                          <w:r w:rsidRPr="00737225">
                            <w:rPr>
                              <w:highlight w:val="yellow"/>
                            </w:rPr>
                            <w:t>this is new client entry view</w:t>
                          </w:r>
                          <w:r w:rsidRPr="00737225">
                            <w:t>)</w:t>
                          </w:r>
                        </w:ins>
                      </w:p>
                      <w:p w14:paraId="59D9A73C" w14:textId="77777777" w:rsidR="00C67421" w:rsidRPr="00737225" w:rsidRDefault="00C67421" w:rsidP="00DD720D">
                        <w:pPr>
                          <w:rPr>
                            <w:ins w:id="54" w:author="ColWorx Inc" w:date="2015-03-02T20:32:00Z"/>
                          </w:rPr>
                        </w:pPr>
                      </w:p>
                      <w:p w14:paraId="6894EF9C" w14:textId="0E8909B8" w:rsidR="00C67421" w:rsidRPr="00737225" w:rsidRDefault="00C67421" w:rsidP="00737225">
                        <w:pPr>
                          <w:rPr>
                            <w:ins w:id="55" w:author="ColWorx Inc" w:date="2015-03-02T20:34:00Z"/>
                          </w:rPr>
                        </w:pPr>
                        <w:ins w:id="56" w:author="ColWorx Inc" w:date="2015-03-02T20:32:00Z">
                          <w:r w:rsidRPr="00737225">
                            <w:t xml:space="preserve">Can we get a check box (or something) for a Christmas list so that </w:t>
                          </w:r>
                          <w:r w:rsidRPr="000905E9">
                            <w:t>their info can be exported to an excel sheet</w:t>
                          </w:r>
                          <w:r w:rsidRPr="00591393">
                            <w:rPr>
                              <w:rStyle w:val="CommentReference"/>
                            </w:rPr>
                            <w:annotationRef/>
                          </w:r>
                          <w:r w:rsidRPr="00591393">
                            <w:t>.</w:t>
                          </w:r>
                        </w:ins>
                        <w:ins w:id="57" w:author="ColWorx Inc" w:date="2015-03-02T20:35:00Z">
                          <w:r>
                            <w:t xml:space="preserve"> (That can be done)</w:t>
                          </w:r>
                        </w:ins>
                      </w:p>
                      <w:p w14:paraId="0336EF5E" w14:textId="34B928C9" w:rsidR="00C67421" w:rsidRPr="00737225" w:rsidRDefault="00C67421" w:rsidP="00737225">
                        <w:pPr>
                          <w:rPr>
                            <w:ins w:id="58" w:author="ColWorx Inc" w:date="2015-03-02T20:32:00Z"/>
                          </w:rPr>
                        </w:pPr>
                        <w:ins w:id="59" w:author="ColWorx Inc" w:date="2015-03-02T20:32:00Z">
                          <w:r w:rsidRPr="00737225">
                            <w:t xml:space="preserve"> </w:t>
                          </w:r>
                        </w:ins>
                      </w:p>
                      <w:p w14:paraId="6A795489" w14:textId="6D89A730" w:rsidR="00C67421" w:rsidRPr="00737225" w:rsidRDefault="00C67421" w:rsidP="00737225">
                        <w:ins w:id="60" w:author="ColWorx Inc" w:date="2015-03-02T20:32:00Z">
                          <w:r w:rsidRPr="00737225">
                            <w:t>Fields for both mailing address and physical address</w:t>
                          </w:r>
                          <w:r w:rsidRPr="00591393">
                            <w:rPr>
                              <w:rStyle w:val="CommentReference"/>
                            </w:rPr>
                            <w:annotationRef/>
                          </w:r>
                          <w:r w:rsidRPr="00591393">
                            <w:t>. (</w:t>
                          </w:r>
                          <w:r w:rsidRPr="00737225">
                            <w:rPr>
                              <w:highlight w:val="yellow"/>
                            </w:rPr>
                            <w:t>Address will have multiple entries</w:t>
                          </w:r>
                          <w:r w:rsidRPr="00737225">
                            <w:t>)</w:t>
                          </w:r>
                        </w:ins>
                      </w:p>
                    </w:txbxContent>
                  </v:textbox>
                  <w10:wrap type="square"/>
                </v:shape>
              </w:pict>
            </mc:Fallback>
          </mc:AlternateContent>
        </w:r>
      </w:ins>
      <w:r w:rsidR="00F25472">
        <w:rPr>
          <w:noProof/>
          <w:sz w:val="16"/>
          <w:szCs w:val="16"/>
        </w:rPr>
        <w:drawing>
          <wp:inline distT="0" distB="0" distL="0" distR="0" wp14:anchorId="0D36992A" wp14:editId="7A817F5C">
            <wp:extent cx="5069434" cy="62393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 New Client interface pop-up.jpg"/>
                    <pic:cNvPicPr/>
                  </pic:nvPicPr>
                  <pic:blipFill>
                    <a:blip r:embed="rId11">
                      <a:extLst>
                        <a:ext uri="{28A0092B-C50C-407E-A947-70E740481C1C}">
                          <a14:useLocalDpi xmlns:a14="http://schemas.microsoft.com/office/drawing/2010/main" val="0"/>
                        </a:ext>
                      </a:extLst>
                    </a:blip>
                    <a:stretch>
                      <a:fillRect/>
                    </a:stretch>
                  </pic:blipFill>
                  <pic:spPr>
                    <a:xfrm>
                      <a:off x="0" y="0"/>
                      <a:ext cx="5066901" cy="6236185"/>
                    </a:xfrm>
                    <a:prstGeom prst="rect">
                      <a:avLst/>
                    </a:prstGeom>
                  </pic:spPr>
                </pic:pic>
              </a:graphicData>
            </a:graphic>
          </wp:inline>
        </w:drawing>
      </w:r>
      <w:r w:rsidR="00DA5C0B">
        <w:rPr>
          <w:rStyle w:val="CommentReference"/>
        </w:rPr>
        <w:commentReference w:id="61"/>
      </w:r>
    </w:p>
    <w:p w14:paraId="4CFC11B0" w14:textId="4776607C" w:rsidR="00757B3A" w:rsidRPr="00615AED" w:rsidRDefault="00757B3A" w:rsidP="00757B3A">
      <w:pPr>
        <w:pStyle w:val="Normal1"/>
        <w:rPr>
          <w:i/>
          <w:sz w:val="20"/>
        </w:rPr>
      </w:pPr>
      <w:r w:rsidRPr="00615AED">
        <w:rPr>
          <w:i/>
          <w:sz w:val="20"/>
        </w:rPr>
        <w:t>Exhibit 3-1.1: New Client interface pop-up</w:t>
      </w:r>
      <w:r w:rsidR="00615AED">
        <w:rPr>
          <w:i/>
          <w:sz w:val="20"/>
        </w:rPr>
        <w:t>, better UI and data validation</w:t>
      </w:r>
      <w:r w:rsidR="008D3430">
        <w:rPr>
          <w:i/>
          <w:sz w:val="20"/>
        </w:rPr>
        <w:t xml:space="preserve"> (Ref CLI-1,CLI-2)</w:t>
      </w:r>
      <w:r w:rsidRPr="00615AED">
        <w:rPr>
          <w:i/>
          <w:sz w:val="20"/>
        </w:rPr>
        <w:t>.</w:t>
      </w:r>
      <w:ins w:id="62" w:author="ColWorx Inc" w:date="2015-03-02T20:31:00Z">
        <w:r w:rsidR="00DD720D" w:rsidRPr="00DD720D">
          <w:rPr>
            <w:noProof/>
          </w:rPr>
          <w:t xml:space="preserve"> </w:t>
        </w:r>
      </w:ins>
    </w:p>
    <w:p w14:paraId="7D3F7037" w14:textId="77777777" w:rsidR="00757B3A" w:rsidRDefault="00757B3A">
      <w:pPr>
        <w:pStyle w:val="Normal1"/>
      </w:pPr>
    </w:p>
    <w:p w14:paraId="05C0E1AC" w14:textId="77777777" w:rsidR="00442F09" w:rsidRDefault="008538E8">
      <w:pPr>
        <w:pStyle w:val="Normal1"/>
      </w:pPr>
      <w:r>
        <w:t>CLI-2:</w:t>
      </w:r>
      <w:r>
        <w:tab/>
      </w:r>
      <w:r>
        <w:tab/>
        <w:t>Client contact management:</w:t>
      </w:r>
      <w:r>
        <w:tab/>
        <w:t>The System shall provide the ability to manage</w:t>
      </w:r>
    </w:p>
    <w:p w14:paraId="539E4858" w14:textId="26D82A96" w:rsidR="00442F09" w:rsidRDefault="008538E8">
      <w:pPr>
        <w:pStyle w:val="Normal1"/>
      </w:pPr>
      <w:r>
        <w:tab/>
      </w:r>
      <w:r>
        <w:tab/>
        <w:t>client contacts.  Client contact information should be viewable from the claim.</w:t>
      </w:r>
    </w:p>
    <w:p w14:paraId="7A4A2F08" w14:textId="77777777" w:rsidR="00442F09" w:rsidRDefault="00442F09">
      <w:pPr>
        <w:pStyle w:val="Normal1"/>
      </w:pPr>
    </w:p>
    <w:p w14:paraId="0AFB48A9" w14:textId="77777777" w:rsidR="00442F09" w:rsidRDefault="008538E8">
      <w:pPr>
        <w:pStyle w:val="Normal1"/>
      </w:pPr>
      <w:r>
        <w:tab/>
      </w:r>
      <w:r>
        <w:tab/>
        <w:t>Contact management includes the following operations:</w:t>
      </w:r>
    </w:p>
    <w:p w14:paraId="651F2D85" w14:textId="77777777" w:rsidR="00442F09" w:rsidRDefault="008538E8">
      <w:pPr>
        <w:pStyle w:val="Normal1"/>
        <w:numPr>
          <w:ilvl w:val="0"/>
          <w:numId w:val="11"/>
        </w:numPr>
        <w:ind w:hanging="359"/>
        <w:contextualSpacing/>
      </w:pPr>
      <w:r>
        <w:t>Adding new Contacts for a Client.</w:t>
      </w:r>
    </w:p>
    <w:p w14:paraId="78223502" w14:textId="77777777" w:rsidR="00442F09" w:rsidRDefault="008538E8">
      <w:pPr>
        <w:pStyle w:val="Normal1"/>
        <w:numPr>
          <w:ilvl w:val="0"/>
          <w:numId w:val="11"/>
        </w:numPr>
        <w:ind w:hanging="359"/>
        <w:contextualSpacing/>
      </w:pPr>
      <w:r>
        <w:t>Updating existing Contacts.</w:t>
      </w:r>
    </w:p>
    <w:p w14:paraId="53588AEE" w14:textId="77777777" w:rsidR="00442F09" w:rsidRDefault="008538E8">
      <w:pPr>
        <w:pStyle w:val="Normal1"/>
        <w:numPr>
          <w:ilvl w:val="0"/>
          <w:numId w:val="11"/>
        </w:numPr>
        <w:ind w:hanging="359"/>
        <w:contextualSpacing/>
      </w:pPr>
      <w:r>
        <w:t>Removing Contacts for a Client.</w:t>
      </w:r>
    </w:p>
    <w:p w14:paraId="06D6BA62" w14:textId="77777777" w:rsidR="00442F09" w:rsidRDefault="008538E8">
      <w:pPr>
        <w:pStyle w:val="Normal1"/>
        <w:numPr>
          <w:ilvl w:val="0"/>
          <w:numId w:val="11"/>
        </w:numPr>
        <w:ind w:hanging="359"/>
        <w:contextualSpacing/>
      </w:pPr>
      <w:r>
        <w:t>Permissions Management.</w:t>
      </w:r>
    </w:p>
    <w:p w14:paraId="76B906FB" w14:textId="77777777" w:rsidR="00757B3A" w:rsidRDefault="00757B3A" w:rsidP="00757B3A">
      <w:pPr>
        <w:pStyle w:val="Normal1"/>
        <w:contextualSpacing/>
      </w:pPr>
    </w:p>
    <w:p w14:paraId="334DD308" w14:textId="52132705" w:rsidR="00757B3A" w:rsidRDefault="00737225" w:rsidP="00757B3A">
      <w:pPr>
        <w:pStyle w:val="Normal1"/>
        <w:contextualSpacing/>
      </w:pPr>
      <w:ins w:id="63" w:author="ColWorx Inc" w:date="2015-03-02T20:36:00Z">
        <w:r>
          <w:rPr>
            <w:noProof/>
          </w:rPr>
          <w:lastRenderedPageBreak/>
          <mc:AlternateContent>
            <mc:Choice Requires="wps">
              <w:drawing>
                <wp:anchor distT="0" distB="0" distL="114300" distR="114300" simplePos="0" relativeHeight="251663360" behindDoc="0" locked="0" layoutInCell="1" allowOverlap="1" wp14:anchorId="1F04FC6E" wp14:editId="51040214">
                  <wp:simplePos x="0" y="0"/>
                  <wp:positionH relativeFrom="column">
                    <wp:posOffset>5143500</wp:posOffset>
                  </wp:positionH>
                  <wp:positionV relativeFrom="paragraph">
                    <wp:posOffset>3244215</wp:posOffset>
                  </wp:positionV>
                  <wp:extent cx="3314700" cy="13335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3314700" cy="1333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38DC3B" w14:textId="6BB8EEB3"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64" w:author="ColWorx Inc" w:date="2015-03-02T20:29:00Z"/>
                                  <w:rFonts w:asciiTheme="minorHAnsi" w:hAnsiTheme="minorHAnsi"/>
                                  <w:color w:val="17365D" w:themeColor="text2" w:themeShade="BF"/>
                                  <w:sz w:val="20"/>
                                </w:rPr>
                              </w:pPr>
                              <w:ins w:id="65" w:author="ColWorx Inc" w:date="2015-03-02T20:29:00Z">
                                <w:r>
                                  <w:rPr>
                                    <w:rFonts w:asciiTheme="minorHAnsi" w:hAnsiTheme="minorHAnsi"/>
                                    <w:color w:val="17365D" w:themeColor="text2" w:themeShade="BF"/>
                                    <w:sz w:val="20"/>
                                  </w:rPr>
                                  <w:t>CMS Project Admin. Comments Pg. 8:</w:t>
                                </w:r>
                              </w:ins>
                            </w:p>
                            <w:p w14:paraId="0A5B9113" w14:textId="77777777" w:rsidR="00C67421" w:rsidRDefault="00C67421" w:rsidP="00737225">
                              <w:pPr>
                                <w:rPr>
                                  <w:ins w:id="66" w:author="ColWorx Inc" w:date="2015-03-02T20:37:00Z"/>
                                </w:rPr>
                              </w:pPr>
                              <w:ins w:id="67" w:author="ColWorx Inc" w:date="2015-03-02T20:37:00Z">
                                <w:r>
                                  <w:t>Does the add user button mean the same thing as add client? (</w:t>
                                </w:r>
                                <w:r w:rsidRPr="00A42C19">
                                  <w:rPr>
                                    <w:highlight w:val="yellow"/>
                                  </w:rPr>
                                  <w:t>Removed</w:t>
                                </w:r>
                                <w:r>
                                  <w:t>)</w:t>
                                </w:r>
                              </w:ins>
                            </w:p>
                            <w:p w14:paraId="3E9A67C1" w14:textId="75D94A75" w:rsidR="00C67421" w:rsidRPr="00737225" w:rsidRDefault="00C67421" w:rsidP="00737225">
                              <w:ins w:id="68" w:author="ColWorx Inc" w:date="2015-03-02T20:37:00Z">
                                <w:r>
                                  <w:t>Do we need an All tab and Client Search tab?  Can it all be combined into one tab</w:t>
                                </w:r>
                                <w:r>
                                  <w:rPr>
                                    <w:rStyle w:val="CommentReference"/>
                                  </w:rPr>
                                  <w:annotationRef/>
                                </w:r>
                                <w:r>
                                  <w:t>? (</w:t>
                                </w:r>
                                <w:r w:rsidRPr="00A42C19">
                                  <w:rPr>
                                    <w:highlight w:val="yellow"/>
                                  </w:rPr>
                                  <w:t xml:space="preserve">Keeping it for familiarity with current </w:t>
                                </w:r>
                                <w:r>
                                  <w:rPr>
                                    <w:highlight w:val="yellow"/>
                                  </w:rPr>
                                  <w:t xml:space="preserve">CMS </w:t>
                                </w:r>
                                <w:r w:rsidRPr="00A42C19">
                                  <w:rPr>
                                    <w:highlight w:val="yellow"/>
                                  </w:rPr>
                                  <w:t>system</w:t>
                                </w:r>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margin-left:405pt;margin-top:255.45pt;width:261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" filled="f" stroked="f">
                  <v:textbox>
                    <w:txbxContent>
                      <w:p w14:paraId="7B38DC3B" w14:textId="6BB8EEB3"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69" w:author="ColWorx Inc" w:date="2015-03-02T20:29:00Z"/>
                            <w:rFonts w:asciiTheme="minorHAnsi" w:hAnsiTheme="minorHAnsi"/>
                            <w:color w:val="17365D" w:themeColor="text2" w:themeShade="BF"/>
                            <w:sz w:val="20"/>
                          </w:rPr>
                        </w:pPr>
                        <w:ins w:id="70" w:author="ColWorx Inc" w:date="2015-03-02T20:29:00Z">
                          <w:r>
                            <w:rPr>
                              <w:rFonts w:asciiTheme="minorHAnsi" w:hAnsiTheme="minorHAnsi"/>
                              <w:color w:val="17365D" w:themeColor="text2" w:themeShade="BF"/>
                              <w:sz w:val="20"/>
                            </w:rPr>
                            <w:t>CMS Project Admin. Comments Pg. 8:</w:t>
                          </w:r>
                        </w:ins>
                      </w:p>
                      <w:p w14:paraId="0A5B9113" w14:textId="77777777" w:rsidR="00C67421" w:rsidRDefault="00C67421" w:rsidP="00737225">
                        <w:pPr>
                          <w:rPr>
                            <w:ins w:id="71" w:author="ColWorx Inc" w:date="2015-03-02T20:37:00Z"/>
                          </w:rPr>
                        </w:pPr>
                        <w:ins w:id="72" w:author="ColWorx Inc" w:date="2015-03-02T20:37:00Z">
                          <w:r>
                            <w:t>Does the add user button mean the same thing as add client? (</w:t>
                          </w:r>
                          <w:r w:rsidRPr="00A42C19">
                            <w:rPr>
                              <w:highlight w:val="yellow"/>
                            </w:rPr>
                            <w:t>Removed</w:t>
                          </w:r>
                          <w:r>
                            <w:t>)</w:t>
                          </w:r>
                        </w:ins>
                      </w:p>
                      <w:p w14:paraId="3E9A67C1" w14:textId="75D94A75" w:rsidR="00C67421" w:rsidRPr="00737225" w:rsidRDefault="00C67421" w:rsidP="00737225">
                        <w:ins w:id="73" w:author="ColWorx Inc" w:date="2015-03-02T20:37:00Z">
                          <w:r>
                            <w:t>Do we need an All tab and Client Search tab?  Can it all be combined into one tab</w:t>
                          </w:r>
                          <w:r>
                            <w:rPr>
                              <w:rStyle w:val="CommentReference"/>
                            </w:rPr>
                            <w:annotationRef/>
                          </w:r>
                          <w:r>
                            <w:t>? (</w:t>
                          </w:r>
                          <w:r w:rsidRPr="00A42C19">
                            <w:rPr>
                              <w:highlight w:val="yellow"/>
                            </w:rPr>
                            <w:t xml:space="preserve">Keeping it for familiarity with current </w:t>
                          </w:r>
                          <w:r>
                            <w:rPr>
                              <w:highlight w:val="yellow"/>
                            </w:rPr>
                            <w:t xml:space="preserve">CMS </w:t>
                          </w:r>
                          <w:r w:rsidRPr="00A42C19">
                            <w:rPr>
                              <w:highlight w:val="yellow"/>
                            </w:rPr>
                            <w:t>system</w:t>
                          </w:r>
                          <w:r>
                            <w:t>)</w:t>
                          </w:r>
                        </w:ins>
                      </w:p>
                    </w:txbxContent>
                  </v:textbox>
                  <w10:wrap type="square"/>
                </v:shape>
              </w:pict>
            </mc:Fallback>
          </mc:AlternateContent>
        </w:r>
      </w:ins>
      <w:r w:rsidR="00825A28">
        <w:rPr>
          <w:noProof/>
          <w:sz w:val="16"/>
          <w:szCs w:val="16"/>
        </w:rPr>
        <w:drawing>
          <wp:inline distT="0" distB="0" distL="0" distR="0" wp14:anchorId="7CD71F99" wp14:editId="77ADFA5D">
            <wp:extent cx="4710989" cy="5798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 Clients All View screen.jpg"/>
                    <pic:cNvPicPr/>
                  </pic:nvPicPr>
                  <pic:blipFill>
                    <a:blip r:embed="rId12">
                      <a:extLst>
                        <a:ext uri="{28A0092B-C50C-407E-A947-70E740481C1C}">
                          <a14:useLocalDpi xmlns:a14="http://schemas.microsoft.com/office/drawing/2010/main" val="0"/>
                        </a:ext>
                      </a:extLst>
                    </a:blip>
                    <a:stretch>
                      <a:fillRect/>
                    </a:stretch>
                  </pic:blipFill>
                  <pic:spPr>
                    <a:xfrm>
                      <a:off x="0" y="0"/>
                      <a:ext cx="4708635" cy="5795243"/>
                    </a:xfrm>
                    <a:prstGeom prst="rect">
                      <a:avLst/>
                    </a:prstGeom>
                  </pic:spPr>
                </pic:pic>
              </a:graphicData>
            </a:graphic>
          </wp:inline>
        </w:drawing>
      </w:r>
      <w:r w:rsidR="00DA5C0B">
        <w:rPr>
          <w:rStyle w:val="CommentReference"/>
        </w:rPr>
        <w:commentReference w:id="74"/>
      </w:r>
    </w:p>
    <w:p w14:paraId="4BA59985" w14:textId="77777777" w:rsidR="00757B3A" w:rsidRPr="008D3430" w:rsidRDefault="00757B3A">
      <w:pPr>
        <w:pStyle w:val="Normal1"/>
        <w:rPr>
          <w:i/>
          <w:sz w:val="20"/>
        </w:rPr>
      </w:pPr>
      <w:r w:rsidRPr="00615AED">
        <w:rPr>
          <w:i/>
          <w:sz w:val="20"/>
        </w:rPr>
        <w:t>Exhibit 3-1</w:t>
      </w:r>
      <w:r w:rsidR="00615AED" w:rsidRPr="00615AED">
        <w:rPr>
          <w:i/>
          <w:sz w:val="20"/>
        </w:rPr>
        <w:t>.</w:t>
      </w:r>
      <w:commentRangeStart w:id="75"/>
      <w:r w:rsidR="00615AED" w:rsidRPr="00615AED">
        <w:rPr>
          <w:i/>
          <w:sz w:val="20"/>
        </w:rPr>
        <w:t>2</w:t>
      </w:r>
      <w:commentRangeEnd w:id="75"/>
      <w:r w:rsidR="007760BE">
        <w:rPr>
          <w:rStyle w:val="CommentReference"/>
        </w:rPr>
        <w:commentReference w:id="75"/>
      </w:r>
      <w:r w:rsidRPr="00615AED">
        <w:rPr>
          <w:i/>
          <w:sz w:val="20"/>
        </w:rPr>
        <w:t>: Clients screen integrating existing features better UI and additions</w:t>
      </w:r>
      <w:r w:rsidR="008D3430">
        <w:rPr>
          <w:i/>
          <w:sz w:val="20"/>
        </w:rPr>
        <w:t xml:space="preserve"> (Ref CLI-2)</w:t>
      </w:r>
      <w:r w:rsidR="008538E8" w:rsidRPr="00615AED">
        <w:rPr>
          <w:sz w:val="20"/>
        </w:rPr>
        <w:t xml:space="preserve"> </w:t>
      </w:r>
    </w:p>
    <w:p w14:paraId="2AFF6553" w14:textId="77777777" w:rsidR="00757B3A" w:rsidRPr="00757B3A" w:rsidRDefault="00757B3A">
      <w:pPr>
        <w:pStyle w:val="Normal1"/>
        <w:rPr>
          <w:i/>
        </w:rPr>
      </w:pPr>
    </w:p>
    <w:p w14:paraId="22DEEB1C" w14:textId="77777777" w:rsidR="00442F09" w:rsidRDefault="008538E8">
      <w:pPr>
        <w:pStyle w:val="Normal1"/>
      </w:pPr>
      <w:r>
        <w:t>CLI-3:</w:t>
      </w:r>
      <w:r>
        <w:tab/>
      </w:r>
      <w:r>
        <w:tab/>
        <w:t>Client directory interface: The System shall provide the ability to:</w:t>
      </w:r>
    </w:p>
    <w:p w14:paraId="5CEE4F5C" w14:textId="77777777" w:rsidR="00442F09" w:rsidRDefault="008538E8">
      <w:pPr>
        <w:pStyle w:val="Normal1"/>
        <w:numPr>
          <w:ilvl w:val="0"/>
          <w:numId w:val="25"/>
        </w:numPr>
        <w:ind w:hanging="359"/>
        <w:contextualSpacing/>
      </w:pPr>
      <w:r>
        <w:t>Search for a Client by name or other client information fields.</w:t>
      </w:r>
    </w:p>
    <w:p w14:paraId="3D67737C" w14:textId="77777777" w:rsidR="00442F09" w:rsidRDefault="008538E8">
      <w:pPr>
        <w:pStyle w:val="Normal1"/>
        <w:numPr>
          <w:ilvl w:val="0"/>
          <w:numId w:val="25"/>
        </w:numPr>
        <w:ind w:hanging="359"/>
        <w:contextualSpacing/>
      </w:pPr>
      <w:r>
        <w:t>List all Clients, sortable by client information fields.</w:t>
      </w:r>
    </w:p>
    <w:p w14:paraId="44C62793" w14:textId="2FD52962" w:rsidR="00442F09" w:rsidRDefault="00737225">
      <w:pPr>
        <w:pStyle w:val="Normal1"/>
      </w:pPr>
      <w:ins w:id="76" w:author="ColWorx Inc" w:date="2015-03-02T20:39:00Z">
        <w:r>
          <w:rPr>
            <w:noProof/>
          </w:rPr>
          <w:lastRenderedPageBreak/>
          <mc:AlternateContent>
            <mc:Choice Requires="wps">
              <w:drawing>
                <wp:anchor distT="0" distB="0" distL="114300" distR="114300" simplePos="0" relativeHeight="251665408" behindDoc="0" locked="0" layoutInCell="1" allowOverlap="1" wp14:anchorId="59CB4131" wp14:editId="5A9A4B62">
                  <wp:simplePos x="0" y="0"/>
                  <wp:positionH relativeFrom="column">
                    <wp:posOffset>5295900</wp:posOffset>
                  </wp:positionH>
                  <wp:positionV relativeFrom="paragraph">
                    <wp:posOffset>3581400</wp:posOffset>
                  </wp:positionV>
                  <wp:extent cx="3314700" cy="7620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14700" cy="76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026FD1" w14:textId="04557CAB"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77" w:author="ColWorx Inc" w:date="2015-03-02T20:29:00Z"/>
                                  <w:rFonts w:asciiTheme="minorHAnsi" w:hAnsiTheme="minorHAnsi"/>
                                  <w:color w:val="17365D" w:themeColor="text2" w:themeShade="BF"/>
                                  <w:sz w:val="20"/>
                                </w:rPr>
                              </w:pPr>
                              <w:ins w:id="78" w:author="ColWorx Inc" w:date="2015-03-02T20:29:00Z">
                                <w:r>
                                  <w:rPr>
                                    <w:rFonts w:asciiTheme="minorHAnsi" w:hAnsiTheme="minorHAnsi"/>
                                    <w:color w:val="17365D" w:themeColor="text2" w:themeShade="BF"/>
                                    <w:sz w:val="20"/>
                                  </w:rPr>
                                  <w:t>CMS Project Admin. Comments Pg. 9:</w:t>
                                </w:r>
                              </w:ins>
                            </w:p>
                            <w:p w14:paraId="6C4ACB10" w14:textId="77777777" w:rsidR="00C67421" w:rsidRDefault="00C67421" w:rsidP="00737225">
                              <w:pPr>
                                <w:rPr>
                                  <w:ins w:id="79" w:author="ColWorx Inc" w:date="2015-03-02T20:39:00Z"/>
                                </w:rPr>
                              </w:pPr>
                              <w:ins w:id="80" w:author="ColWorx Inc" w:date="2015-03-02T20:39:00Z">
                                <w:r>
                                  <w:t xml:space="preserve">What prints when you click the print button? </w:t>
                                </w:r>
                              </w:ins>
                            </w:p>
                            <w:p w14:paraId="3FCFB966" w14:textId="0C5D0433" w:rsidR="00C67421" w:rsidRPr="00737225" w:rsidRDefault="00C67421" w:rsidP="00737225">
                              <w:pPr>
                                <w:rPr>
                                  <w:ins w:id="81" w:author="ColWorx Inc" w:date="2015-03-02T20:39:00Z"/>
                                </w:rPr>
                              </w:pPr>
                              <w:ins w:id="82" w:author="ColWorx Inc" w:date="2015-03-02T20:39:00Z">
                                <w:r>
                                  <w:t>(</w:t>
                                </w:r>
                                <w:r>
                                  <w:rPr>
                                    <w:highlight w:val="yellow"/>
                                  </w:rPr>
                                  <w:t>List o</w:t>
                                </w:r>
                                <w:r w:rsidRPr="00A42C19">
                                  <w:rPr>
                                    <w:highlight w:val="yellow"/>
                                  </w:rPr>
                                  <w:t>utput</w:t>
                                </w:r>
                                <w:r>
                                  <w:t>)</w:t>
                                </w:r>
                              </w:ins>
                            </w:p>
                            <w:p w14:paraId="6789468A" w14:textId="79360FE4" w:rsidR="00C67421" w:rsidRPr="00737225" w:rsidRDefault="00C67421" w:rsidP="00737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margin-left:417pt;margin-top:282pt;width:261pt;height:6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" filled="f" stroked="f">
                  <v:textbox>
                    <w:txbxContent>
                      <w:p w14:paraId="0F026FD1" w14:textId="04557CAB"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83" w:author="ColWorx Inc" w:date="2015-03-02T20:29:00Z"/>
                            <w:rFonts w:asciiTheme="minorHAnsi" w:hAnsiTheme="minorHAnsi"/>
                            <w:color w:val="17365D" w:themeColor="text2" w:themeShade="BF"/>
                            <w:sz w:val="20"/>
                          </w:rPr>
                        </w:pPr>
                        <w:ins w:id="84" w:author="ColWorx Inc" w:date="2015-03-02T20:29:00Z">
                          <w:r>
                            <w:rPr>
                              <w:rFonts w:asciiTheme="minorHAnsi" w:hAnsiTheme="minorHAnsi"/>
                              <w:color w:val="17365D" w:themeColor="text2" w:themeShade="BF"/>
                              <w:sz w:val="20"/>
                            </w:rPr>
                            <w:t>CMS Project Admin. Comments Pg. 9:</w:t>
                          </w:r>
                        </w:ins>
                      </w:p>
                      <w:p w14:paraId="6C4ACB10" w14:textId="77777777" w:rsidR="00C67421" w:rsidRDefault="00C67421" w:rsidP="00737225">
                        <w:pPr>
                          <w:rPr>
                            <w:ins w:id="85" w:author="ColWorx Inc" w:date="2015-03-02T20:39:00Z"/>
                          </w:rPr>
                        </w:pPr>
                        <w:ins w:id="86" w:author="ColWorx Inc" w:date="2015-03-02T20:39:00Z">
                          <w:r>
                            <w:t xml:space="preserve">What prints when you click the print button? </w:t>
                          </w:r>
                        </w:ins>
                      </w:p>
                      <w:p w14:paraId="3FCFB966" w14:textId="0C5D0433" w:rsidR="00C67421" w:rsidRPr="00737225" w:rsidRDefault="00C67421" w:rsidP="00737225">
                        <w:pPr>
                          <w:rPr>
                            <w:ins w:id="87" w:author="ColWorx Inc" w:date="2015-03-02T20:39:00Z"/>
                          </w:rPr>
                        </w:pPr>
                        <w:ins w:id="88" w:author="ColWorx Inc" w:date="2015-03-02T20:39:00Z">
                          <w:r>
                            <w:t>(</w:t>
                          </w:r>
                          <w:r>
                            <w:rPr>
                              <w:highlight w:val="yellow"/>
                            </w:rPr>
                            <w:t>List o</w:t>
                          </w:r>
                          <w:r w:rsidRPr="00A42C19">
                            <w:rPr>
                              <w:highlight w:val="yellow"/>
                            </w:rPr>
                            <w:t>utput</w:t>
                          </w:r>
                          <w:r>
                            <w:t>)</w:t>
                          </w:r>
                        </w:ins>
                      </w:p>
                      <w:p w14:paraId="6789468A" w14:textId="79360FE4" w:rsidR="00C67421" w:rsidRPr="00737225" w:rsidRDefault="00C67421" w:rsidP="00737225"/>
                    </w:txbxContent>
                  </v:textbox>
                  <w10:wrap type="square"/>
                </v:shape>
              </w:pict>
            </mc:Fallback>
          </mc:AlternateContent>
        </w:r>
      </w:ins>
      <w:r w:rsidR="00825A28">
        <w:rPr>
          <w:noProof/>
          <w:sz w:val="16"/>
          <w:szCs w:val="16"/>
        </w:rPr>
        <w:drawing>
          <wp:inline distT="0" distB="0" distL="0" distR="0" wp14:anchorId="3E7B3951" wp14:editId="6ED9384A">
            <wp:extent cx="5216056" cy="80247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3 Clients directory screen .jpg"/>
                    <pic:cNvPicPr/>
                  </pic:nvPicPr>
                  <pic:blipFill>
                    <a:blip r:embed="rId13">
                      <a:extLst>
                        <a:ext uri="{28A0092B-C50C-407E-A947-70E740481C1C}">
                          <a14:useLocalDpi xmlns:a14="http://schemas.microsoft.com/office/drawing/2010/main" val="0"/>
                        </a:ext>
                      </a:extLst>
                    </a:blip>
                    <a:stretch>
                      <a:fillRect/>
                    </a:stretch>
                  </pic:blipFill>
                  <pic:spPr>
                    <a:xfrm>
                      <a:off x="0" y="0"/>
                      <a:ext cx="5219547" cy="8030071"/>
                    </a:xfrm>
                    <a:prstGeom prst="rect">
                      <a:avLst/>
                    </a:prstGeom>
                  </pic:spPr>
                </pic:pic>
              </a:graphicData>
            </a:graphic>
          </wp:inline>
        </w:drawing>
      </w:r>
      <w:r w:rsidR="00381687">
        <w:rPr>
          <w:rStyle w:val="CommentReference"/>
        </w:rPr>
        <w:commentReference w:id="89"/>
      </w:r>
    </w:p>
    <w:p w14:paraId="00E90FD8" w14:textId="77777777" w:rsidR="00450466" w:rsidRPr="00615AED" w:rsidRDefault="00450466" w:rsidP="00450466">
      <w:pPr>
        <w:pStyle w:val="Normal1"/>
        <w:rPr>
          <w:sz w:val="20"/>
        </w:rPr>
      </w:pPr>
      <w:r w:rsidRPr="00615AED">
        <w:rPr>
          <w:i/>
          <w:sz w:val="20"/>
        </w:rPr>
        <w:t>Exhibit 3-1</w:t>
      </w:r>
      <w:r>
        <w:rPr>
          <w:i/>
          <w:sz w:val="20"/>
        </w:rPr>
        <w:t>.3</w:t>
      </w:r>
      <w:r w:rsidRPr="00615AED">
        <w:rPr>
          <w:i/>
          <w:sz w:val="20"/>
        </w:rPr>
        <w:t xml:space="preserve">: Clients </w:t>
      </w:r>
      <w:r>
        <w:rPr>
          <w:i/>
          <w:sz w:val="20"/>
        </w:rPr>
        <w:t xml:space="preserve">directory </w:t>
      </w:r>
      <w:r w:rsidRPr="00615AED">
        <w:rPr>
          <w:i/>
          <w:sz w:val="20"/>
        </w:rPr>
        <w:t xml:space="preserve">screen integrating </w:t>
      </w:r>
      <w:r>
        <w:rPr>
          <w:i/>
          <w:sz w:val="20"/>
        </w:rPr>
        <w:t>search/list clients</w:t>
      </w:r>
      <w:r w:rsidR="008D3430">
        <w:rPr>
          <w:i/>
          <w:sz w:val="20"/>
        </w:rPr>
        <w:t xml:space="preserve"> (Ref CLI-3)</w:t>
      </w:r>
    </w:p>
    <w:p w14:paraId="081171FE" w14:textId="77777777" w:rsidR="00450466" w:rsidRDefault="00450466">
      <w:pPr>
        <w:pStyle w:val="Normal1"/>
      </w:pPr>
    </w:p>
    <w:p w14:paraId="204ECA4F" w14:textId="77777777" w:rsidR="00442F09" w:rsidRDefault="008538E8">
      <w:pPr>
        <w:pStyle w:val="Normal1"/>
      </w:pPr>
      <w:r>
        <w:t>CLI-4:</w:t>
      </w:r>
      <w:r>
        <w:tab/>
      </w:r>
      <w:r>
        <w:tab/>
        <w:t>Client interaction history: The System shall provide a record of interactions with</w:t>
      </w:r>
    </w:p>
    <w:p w14:paraId="09B3FE0D" w14:textId="77777777" w:rsidR="00442F09" w:rsidRDefault="008538E8">
      <w:pPr>
        <w:pStyle w:val="Normal1"/>
        <w:ind w:firstLine="720"/>
      </w:pPr>
      <w:r>
        <w:tab/>
        <w:t xml:space="preserve">a Client from multiple channels where supported. The interaction history shows     </w:t>
      </w:r>
    </w:p>
    <w:p w14:paraId="5925DD2D" w14:textId="31CD5ED4" w:rsidR="00442F09" w:rsidRDefault="00201A68">
      <w:pPr>
        <w:pStyle w:val="Normal1"/>
        <w:ind w:left="720" w:firstLine="720"/>
      </w:pPr>
      <w:r>
        <w:t>significant</w:t>
      </w:r>
      <w:r w:rsidR="008538E8">
        <w:t xml:space="preserve"> communications and events pertaining to a Client.</w:t>
      </w:r>
    </w:p>
    <w:p w14:paraId="1CA2DC22" w14:textId="7C4A45C4" w:rsidR="00442F09" w:rsidRDefault="004B0511">
      <w:pPr>
        <w:pStyle w:val="Normal1"/>
      </w:pPr>
      <w:r>
        <w:rPr>
          <w:noProof/>
          <w:sz w:val="16"/>
          <w:szCs w:val="16"/>
        </w:rPr>
        <w:lastRenderedPageBreak/>
        <w:drawing>
          <wp:inline distT="0" distB="0" distL="0" distR="0" wp14:anchorId="2708FD21" wp14:editId="5BB737A7">
            <wp:extent cx="5208104" cy="50879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 Clients screen.jpg"/>
                    <pic:cNvPicPr/>
                  </pic:nvPicPr>
                  <pic:blipFill>
                    <a:blip r:embed="rId14">
                      <a:extLst>
                        <a:ext uri="{28A0092B-C50C-407E-A947-70E740481C1C}">
                          <a14:useLocalDpi xmlns:a14="http://schemas.microsoft.com/office/drawing/2010/main" val="0"/>
                        </a:ext>
                      </a:extLst>
                    </a:blip>
                    <a:stretch>
                      <a:fillRect/>
                    </a:stretch>
                  </pic:blipFill>
                  <pic:spPr>
                    <a:xfrm>
                      <a:off x="0" y="0"/>
                      <a:ext cx="5211589" cy="5091322"/>
                    </a:xfrm>
                    <a:prstGeom prst="rect">
                      <a:avLst/>
                    </a:prstGeom>
                  </pic:spPr>
                </pic:pic>
              </a:graphicData>
            </a:graphic>
          </wp:inline>
        </w:drawing>
      </w:r>
      <w:r w:rsidR="00381687">
        <w:rPr>
          <w:rStyle w:val="CommentReference"/>
        </w:rPr>
        <w:commentReference w:id="90"/>
      </w:r>
      <w:ins w:id="91" w:author="ColWorx Inc" w:date="2015-03-02T20:40:00Z">
        <w:r w:rsidR="00737225">
          <w:rPr>
            <w:noProof/>
          </w:rPr>
          <mc:AlternateContent>
            <mc:Choice Requires="wps">
              <w:drawing>
                <wp:anchor distT="0" distB="0" distL="114300" distR="114300" simplePos="0" relativeHeight="251667456" behindDoc="0" locked="0" layoutInCell="1" allowOverlap="1" wp14:anchorId="4863616B" wp14:editId="279D3165">
                  <wp:simplePos x="0" y="0"/>
                  <wp:positionH relativeFrom="column">
                    <wp:posOffset>5448300</wp:posOffset>
                  </wp:positionH>
                  <wp:positionV relativeFrom="paragraph">
                    <wp:posOffset>2994660</wp:posOffset>
                  </wp:positionV>
                  <wp:extent cx="3314700" cy="7620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314700" cy="76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5BC943" w14:textId="504F6EF8"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92" w:author="ColWorx Inc" w:date="2015-03-02T20:29:00Z"/>
                                  <w:rFonts w:asciiTheme="minorHAnsi" w:hAnsiTheme="minorHAnsi"/>
                                  <w:color w:val="17365D" w:themeColor="text2" w:themeShade="BF"/>
                                  <w:sz w:val="20"/>
                                </w:rPr>
                              </w:pPr>
                              <w:ins w:id="93" w:author="ColWorx Inc" w:date="2015-03-02T20:29:00Z">
                                <w:r>
                                  <w:rPr>
                                    <w:rFonts w:asciiTheme="minorHAnsi" w:hAnsiTheme="minorHAnsi"/>
                                    <w:color w:val="17365D" w:themeColor="text2" w:themeShade="BF"/>
                                    <w:sz w:val="20"/>
                                  </w:rPr>
                                  <w:t>CMS Project Admin. Comments Pg. 10:</w:t>
                                </w:r>
                              </w:ins>
                            </w:p>
                            <w:p w14:paraId="1C7614FF" w14:textId="7E7525C7" w:rsidR="00C67421" w:rsidRPr="00737225" w:rsidRDefault="00C67421" w:rsidP="00737225">
                              <w:ins w:id="94" w:author="ColWorx Inc" w:date="2015-03-02T20:41:00Z">
                                <w:r>
                                  <w:t>There isn’t a client type column or fleet column. Not sure if they need to be there or not. (</w:t>
                                </w:r>
                                <w:r w:rsidRPr="00A42C19">
                                  <w:rPr>
                                    <w:highlight w:val="yellow"/>
                                  </w:rPr>
                                  <w:t>?</w:t>
                                </w:r>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0" type="#_x0000_t202" style="position:absolute;margin-left:429pt;margin-top:235.8pt;width:261pt;height:6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" filled="f" stroked="f">
                  <v:textbox>
                    <w:txbxContent>
                      <w:p w14:paraId="415BC943" w14:textId="504F6EF8"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95" w:author="ColWorx Inc" w:date="2015-03-02T20:29:00Z"/>
                            <w:rFonts w:asciiTheme="minorHAnsi" w:hAnsiTheme="minorHAnsi"/>
                            <w:color w:val="17365D" w:themeColor="text2" w:themeShade="BF"/>
                            <w:sz w:val="20"/>
                          </w:rPr>
                        </w:pPr>
                        <w:ins w:id="96" w:author="ColWorx Inc" w:date="2015-03-02T20:29:00Z">
                          <w:r>
                            <w:rPr>
                              <w:rFonts w:asciiTheme="minorHAnsi" w:hAnsiTheme="minorHAnsi"/>
                              <w:color w:val="17365D" w:themeColor="text2" w:themeShade="BF"/>
                              <w:sz w:val="20"/>
                            </w:rPr>
                            <w:t>CMS Project Admin. Comments Pg. 10:</w:t>
                          </w:r>
                        </w:ins>
                      </w:p>
                      <w:p w14:paraId="1C7614FF" w14:textId="7E7525C7" w:rsidR="00C67421" w:rsidRPr="00737225" w:rsidRDefault="00C67421" w:rsidP="00737225">
                        <w:ins w:id="97" w:author="ColWorx Inc" w:date="2015-03-02T20:41:00Z">
                          <w:r>
                            <w:t>There isn’t a client type column or fleet column. Not sure if they need to be there or not. (</w:t>
                          </w:r>
                          <w:r w:rsidRPr="00A42C19">
                            <w:rPr>
                              <w:highlight w:val="yellow"/>
                            </w:rPr>
                            <w:t>?</w:t>
                          </w:r>
                          <w:r>
                            <w:t>)</w:t>
                          </w:r>
                        </w:ins>
                      </w:p>
                    </w:txbxContent>
                  </v:textbox>
                  <w10:wrap type="square"/>
                </v:shape>
              </w:pict>
            </mc:Fallback>
          </mc:AlternateContent>
        </w:r>
      </w:ins>
    </w:p>
    <w:p w14:paraId="2EE3B8CE" w14:textId="77777777" w:rsidR="00450466" w:rsidRPr="00615AED" w:rsidRDefault="00450466" w:rsidP="00450466">
      <w:pPr>
        <w:pStyle w:val="Normal1"/>
        <w:rPr>
          <w:sz w:val="20"/>
        </w:rPr>
      </w:pPr>
      <w:r w:rsidRPr="00615AED">
        <w:rPr>
          <w:i/>
          <w:sz w:val="20"/>
        </w:rPr>
        <w:t>Exhibit 3-</w:t>
      </w:r>
      <w:commentRangeStart w:id="98"/>
      <w:r w:rsidRPr="00615AED">
        <w:rPr>
          <w:i/>
          <w:sz w:val="20"/>
        </w:rPr>
        <w:t>1</w:t>
      </w:r>
      <w:commentRangeEnd w:id="98"/>
      <w:r w:rsidR="007760BE">
        <w:rPr>
          <w:rStyle w:val="CommentReference"/>
        </w:rPr>
        <w:commentReference w:id="98"/>
      </w:r>
      <w:r>
        <w:rPr>
          <w:i/>
          <w:sz w:val="20"/>
        </w:rPr>
        <w:t>.4</w:t>
      </w:r>
      <w:r w:rsidRPr="00615AED">
        <w:rPr>
          <w:i/>
          <w:sz w:val="20"/>
        </w:rPr>
        <w:t xml:space="preserve">: Clients screen </w:t>
      </w:r>
      <w:r>
        <w:rPr>
          <w:i/>
          <w:sz w:val="20"/>
        </w:rPr>
        <w:t>showing activity status and history avai</w:t>
      </w:r>
      <w:r w:rsidR="008D3430">
        <w:rPr>
          <w:i/>
          <w:sz w:val="20"/>
        </w:rPr>
        <w:t>lable by clicking on client (Ref CLI-4)</w:t>
      </w:r>
    </w:p>
    <w:p w14:paraId="71357001" w14:textId="77777777" w:rsidR="00450466" w:rsidRDefault="00450466">
      <w:pPr>
        <w:pStyle w:val="Normal1"/>
      </w:pPr>
    </w:p>
    <w:p w14:paraId="2A16C6E8" w14:textId="77777777" w:rsidR="00442F09" w:rsidRDefault="008538E8">
      <w:pPr>
        <w:pStyle w:val="Normal1"/>
      </w:pPr>
      <w:r>
        <w:t>CLI-5:</w:t>
      </w:r>
      <w:r>
        <w:tab/>
      </w:r>
      <w:r>
        <w:tab/>
        <w:t>Client notes: The System shall provide the ability to add Notes to a Client.</w:t>
      </w:r>
    </w:p>
    <w:p w14:paraId="46D98587" w14:textId="77777777" w:rsidR="00442F09" w:rsidRDefault="008538E8">
      <w:pPr>
        <w:pStyle w:val="Normal1"/>
      </w:pPr>
      <w:r>
        <w:tab/>
      </w:r>
      <w:r>
        <w:tab/>
        <w:t>Notes contain information and instructions. Note access will be controlled by</w:t>
      </w:r>
    </w:p>
    <w:p w14:paraId="21E45E51" w14:textId="77777777" w:rsidR="00442F09" w:rsidRDefault="008538E8">
      <w:pPr>
        <w:pStyle w:val="Normal1"/>
      </w:pPr>
      <w:r>
        <w:tab/>
      </w:r>
      <w:r>
        <w:tab/>
        <w:t>Permissions Management and will have limited visibility, based on Permissions.</w:t>
      </w:r>
    </w:p>
    <w:p w14:paraId="51030DD6" w14:textId="77777777" w:rsidR="00442F09" w:rsidRDefault="00442F09">
      <w:pPr>
        <w:pStyle w:val="Normal1"/>
      </w:pPr>
    </w:p>
    <w:p w14:paraId="7D369E5C" w14:textId="77777777" w:rsidR="00442F09" w:rsidRDefault="008538E8">
      <w:pPr>
        <w:pStyle w:val="Normal1"/>
      </w:pPr>
      <w:r>
        <w:t>CLI-6:</w:t>
      </w:r>
      <w:r>
        <w:tab/>
      </w:r>
      <w:r>
        <w:tab/>
        <w:t>Client resource management: The System shall provide the ability to manage</w:t>
      </w:r>
    </w:p>
    <w:p w14:paraId="33662489" w14:textId="77777777" w:rsidR="00442F09" w:rsidRDefault="008538E8">
      <w:pPr>
        <w:pStyle w:val="Normal1"/>
      </w:pPr>
      <w:r>
        <w:tab/>
      </w:r>
      <w:r>
        <w:tab/>
        <w:t>Resources. Resources are file attachments. Resources have settings to control</w:t>
      </w:r>
    </w:p>
    <w:p w14:paraId="70947202" w14:textId="77777777" w:rsidR="00442F09" w:rsidRDefault="008538E8">
      <w:pPr>
        <w:pStyle w:val="Normal1"/>
        <w:ind w:left="720"/>
      </w:pPr>
      <w:r>
        <w:tab/>
        <w:t xml:space="preserve">their visibility on Claims and websites.  Resources should be able to be  </w:t>
      </w:r>
    </w:p>
    <w:p w14:paraId="09E6B98E" w14:textId="77777777" w:rsidR="00442F09" w:rsidRDefault="008538E8">
      <w:pPr>
        <w:pStyle w:val="Normal1"/>
        <w:ind w:left="720" w:firstLine="720"/>
      </w:pPr>
      <w:r>
        <w:t>assigned to claims.</w:t>
      </w:r>
    </w:p>
    <w:p w14:paraId="736935C1" w14:textId="3C35E37F" w:rsidR="00E07924" w:rsidRDefault="00737225" w:rsidP="008D2A8B">
      <w:pPr>
        <w:pStyle w:val="Normal1"/>
      </w:pPr>
      <w:ins w:id="99" w:author="ColWorx Inc" w:date="2015-03-02T20:41:00Z">
        <w:r>
          <w:rPr>
            <w:noProof/>
          </w:rPr>
          <w:lastRenderedPageBreak/>
          <mc:AlternateContent>
            <mc:Choice Requires="wps">
              <w:drawing>
                <wp:anchor distT="0" distB="0" distL="114300" distR="114300" simplePos="0" relativeHeight="251669504" behindDoc="0" locked="0" layoutInCell="1" allowOverlap="1" wp14:anchorId="1CF397D6" wp14:editId="3B448DB7">
                  <wp:simplePos x="0" y="0"/>
                  <wp:positionH relativeFrom="column">
                    <wp:posOffset>5257800</wp:posOffset>
                  </wp:positionH>
                  <wp:positionV relativeFrom="paragraph">
                    <wp:posOffset>2286000</wp:posOffset>
                  </wp:positionV>
                  <wp:extent cx="3314700" cy="9144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314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330D7F" w14:textId="62D57B62"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00" w:author="ColWorx Inc" w:date="2015-03-02T20:29:00Z"/>
                                  <w:rFonts w:asciiTheme="minorHAnsi" w:hAnsiTheme="minorHAnsi"/>
                                  <w:color w:val="17365D" w:themeColor="text2" w:themeShade="BF"/>
                                  <w:sz w:val="20"/>
                                </w:rPr>
                              </w:pPr>
                              <w:ins w:id="101" w:author="ColWorx Inc" w:date="2015-03-02T20:29:00Z">
                                <w:r>
                                  <w:rPr>
                                    <w:rFonts w:asciiTheme="minorHAnsi" w:hAnsiTheme="minorHAnsi"/>
                                    <w:color w:val="17365D" w:themeColor="text2" w:themeShade="BF"/>
                                    <w:sz w:val="20"/>
                                  </w:rPr>
                                  <w:t>CMS Project Admin. Comments Pg. 11:</w:t>
                                </w:r>
                              </w:ins>
                            </w:p>
                            <w:p w14:paraId="3A0EF644" w14:textId="77777777" w:rsidR="00C67421" w:rsidRDefault="00C67421" w:rsidP="00737225">
                              <w:pPr>
                                <w:rPr>
                                  <w:ins w:id="102" w:author="ColWorx Inc" w:date="2015-03-02T20:42:00Z"/>
                                </w:rPr>
                              </w:pPr>
                              <w:ins w:id="103" w:author="ColWorx Inc" w:date="2015-03-02T20:42:00Z">
                                <w:r>
                                  <w:t>What is this page? Not sure what it does. (</w:t>
                                </w:r>
                                <w:r w:rsidRPr="00A42C19">
                                  <w:rPr>
                                    <w:highlight w:val="yellow"/>
                                  </w:rPr>
                                  <w:t>Client Resources- Drag n Drop Feature</w:t>
                                </w:r>
                                <w:r>
                                  <w:t>)</w:t>
                                </w:r>
                              </w:ins>
                            </w:p>
                            <w:p w14:paraId="7E568782" w14:textId="77777777" w:rsidR="00C67421" w:rsidRPr="00737225" w:rsidRDefault="00C67421" w:rsidP="00737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1" type="#_x0000_t202" style="position:absolute;margin-left:414pt;margin-top:180pt;width:261pt;height:1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" filled="f" stroked="f">
                  <v:textbox>
                    <w:txbxContent>
                      <w:p w14:paraId="08330D7F" w14:textId="62D57B62" w:rsidR="00C67421" w:rsidRDefault="00C67421" w:rsidP="00737225">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04" w:author="ColWorx Inc" w:date="2015-03-02T20:29:00Z"/>
                            <w:rFonts w:asciiTheme="minorHAnsi" w:hAnsiTheme="minorHAnsi"/>
                            <w:color w:val="17365D" w:themeColor="text2" w:themeShade="BF"/>
                            <w:sz w:val="20"/>
                          </w:rPr>
                        </w:pPr>
                        <w:ins w:id="105" w:author="ColWorx Inc" w:date="2015-03-02T20:29:00Z">
                          <w:r>
                            <w:rPr>
                              <w:rFonts w:asciiTheme="minorHAnsi" w:hAnsiTheme="minorHAnsi"/>
                              <w:color w:val="17365D" w:themeColor="text2" w:themeShade="BF"/>
                              <w:sz w:val="20"/>
                            </w:rPr>
                            <w:t>CMS Project Admin. Comments Pg. 11:</w:t>
                          </w:r>
                        </w:ins>
                      </w:p>
                      <w:p w14:paraId="3A0EF644" w14:textId="77777777" w:rsidR="00C67421" w:rsidRDefault="00C67421" w:rsidP="00737225">
                        <w:pPr>
                          <w:rPr>
                            <w:ins w:id="106" w:author="ColWorx Inc" w:date="2015-03-02T20:42:00Z"/>
                          </w:rPr>
                        </w:pPr>
                        <w:ins w:id="107" w:author="ColWorx Inc" w:date="2015-03-02T20:42:00Z">
                          <w:r>
                            <w:t>What is this page? Not sure what it does. (</w:t>
                          </w:r>
                          <w:r w:rsidRPr="00A42C19">
                            <w:rPr>
                              <w:highlight w:val="yellow"/>
                            </w:rPr>
                            <w:t>Client Resources- Drag n Drop Feature</w:t>
                          </w:r>
                          <w:r>
                            <w:t>)</w:t>
                          </w:r>
                        </w:ins>
                      </w:p>
                      <w:p w14:paraId="7E568782" w14:textId="77777777" w:rsidR="00C67421" w:rsidRPr="00737225" w:rsidRDefault="00C67421" w:rsidP="00737225"/>
                    </w:txbxContent>
                  </v:textbox>
                  <w10:wrap type="square"/>
                </v:shape>
              </w:pict>
            </mc:Fallback>
          </mc:AlternateContent>
        </w:r>
      </w:ins>
      <w:r w:rsidR="005274FA">
        <w:rPr>
          <w:noProof/>
          <w:sz w:val="16"/>
          <w:szCs w:val="16"/>
        </w:rPr>
        <w:drawing>
          <wp:inline distT="0" distB="0" distL="0" distR="0" wp14:anchorId="4DACA84E" wp14:editId="3B9580CC">
            <wp:extent cx="5049078" cy="4932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5 Clients screen.jpg"/>
                    <pic:cNvPicPr/>
                  </pic:nvPicPr>
                  <pic:blipFill>
                    <a:blip r:embed="rId15">
                      <a:extLst>
                        <a:ext uri="{28A0092B-C50C-407E-A947-70E740481C1C}">
                          <a14:useLocalDpi xmlns:a14="http://schemas.microsoft.com/office/drawing/2010/main" val="0"/>
                        </a:ext>
                      </a:extLst>
                    </a:blip>
                    <a:stretch>
                      <a:fillRect/>
                    </a:stretch>
                  </pic:blipFill>
                  <pic:spPr>
                    <a:xfrm>
                      <a:off x="0" y="0"/>
                      <a:ext cx="5052457" cy="4935862"/>
                    </a:xfrm>
                    <a:prstGeom prst="rect">
                      <a:avLst/>
                    </a:prstGeom>
                  </pic:spPr>
                </pic:pic>
              </a:graphicData>
            </a:graphic>
          </wp:inline>
        </w:drawing>
      </w:r>
      <w:r w:rsidR="001901DE">
        <w:rPr>
          <w:rStyle w:val="CommentReference"/>
        </w:rPr>
        <w:commentReference w:id="108"/>
      </w:r>
    </w:p>
    <w:p w14:paraId="26401DA8" w14:textId="77777777" w:rsidR="00450466" w:rsidRPr="00615AED" w:rsidRDefault="00450466" w:rsidP="00450466">
      <w:pPr>
        <w:pStyle w:val="Normal1"/>
        <w:rPr>
          <w:sz w:val="20"/>
        </w:rPr>
      </w:pPr>
      <w:r w:rsidRPr="00615AED">
        <w:rPr>
          <w:i/>
          <w:sz w:val="20"/>
        </w:rPr>
        <w:t>Exhibit 3-</w:t>
      </w:r>
      <w:commentRangeStart w:id="109"/>
      <w:r w:rsidRPr="00615AED">
        <w:rPr>
          <w:i/>
          <w:sz w:val="20"/>
        </w:rPr>
        <w:t>1</w:t>
      </w:r>
      <w:commentRangeEnd w:id="109"/>
      <w:r w:rsidR="007760BE">
        <w:rPr>
          <w:rStyle w:val="CommentReference"/>
        </w:rPr>
        <w:commentReference w:id="109"/>
      </w:r>
      <w:r>
        <w:rPr>
          <w:i/>
          <w:sz w:val="20"/>
        </w:rPr>
        <w:t>.5</w:t>
      </w:r>
      <w:r w:rsidRPr="00615AED">
        <w:rPr>
          <w:i/>
          <w:sz w:val="20"/>
        </w:rPr>
        <w:t xml:space="preserve">: Clients screen integrating </w:t>
      </w:r>
      <w:r>
        <w:rPr>
          <w:i/>
          <w:sz w:val="20"/>
        </w:rPr>
        <w:t>drag / drop feature in browser for resource management</w:t>
      </w:r>
      <w:r w:rsidR="008D3430">
        <w:rPr>
          <w:i/>
          <w:sz w:val="20"/>
        </w:rPr>
        <w:t xml:space="preserve"> (Ref CLI-5, CLI-6)</w:t>
      </w:r>
    </w:p>
    <w:p w14:paraId="04BE8948" w14:textId="77777777" w:rsidR="008D2A8B" w:rsidRDefault="008D2A8B" w:rsidP="008D2A8B">
      <w:pPr>
        <w:pStyle w:val="Normal1"/>
      </w:pPr>
    </w:p>
    <w:p w14:paraId="1CA53B11" w14:textId="77777777" w:rsidR="00442F09" w:rsidRDefault="008538E8">
      <w:pPr>
        <w:pStyle w:val="Heading2"/>
        <w:contextualSpacing w:val="0"/>
      </w:pPr>
      <w:bookmarkStart w:id="110" w:name="h.4djh5os2ehcp" w:colFirst="0" w:colLast="0"/>
      <w:bookmarkEnd w:id="110"/>
      <w:r>
        <w:t>3.1.2 Claim Types</w:t>
      </w:r>
    </w:p>
    <w:p w14:paraId="09D7BF97" w14:textId="77777777" w:rsidR="00442F09" w:rsidRDefault="00442F09">
      <w:pPr>
        <w:pStyle w:val="Normal1"/>
      </w:pPr>
    </w:p>
    <w:p w14:paraId="34DDB11D" w14:textId="77777777" w:rsidR="00442F09" w:rsidRDefault="008538E8">
      <w:pPr>
        <w:pStyle w:val="Normal1"/>
      </w:pPr>
      <w:r>
        <w:t>TYPE-1:</w:t>
      </w:r>
      <w:r>
        <w:tab/>
        <w:t>Claim Type management: The System shall provide the ability to</w:t>
      </w:r>
    </w:p>
    <w:p w14:paraId="37E07449" w14:textId="77777777" w:rsidR="00442F09" w:rsidRDefault="008538E8">
      <w:pPr>
        <w:pStyle w:val="Normal1"/>
        <w:ind w:left="720" w:firstLine="720"/>
      </w:pPr>
      <w:r>
        <w:t>manage Claim Types. Claim Types can be created and configured at a system</w:t>
      </w:r>
    </w:p>
    <w:p w14:paraId="38D9EAB0" w14:textId="77777777" w:rsidR="00442F09" w:rsidRDefault="008538E8">
      <w:pPr>
        <w:pStyle w:val="Normal1"/>
        <w:ind w:left="720"/>
      </w:pPr>
      <w:r>
        <w:tab/>
        <w:t>level, and then customized on a per Client basis.</w:t>
      </w:r>
    </w:p>
    <w:p w14:paraId="1B0D376F" w14:textId="77777777" w:rsidR="00442F09" w:rsidRDefault="00442F09">
      <w:pPr>
        <w:pStyle w:val="Normal1"/>
        <w:ind w:left="720"/>
      </w:pPr>
    </w:p>
    <w:p w14:paraId="65145A77" w14:textId="77777777" w:rsidR="00442F09" w:rsidRDefault="008538E8">
      <w:pPr>
        <w:pStyle w:val="Normal1"/>
        <w:ind w:left="720"/>
      </w:pPr>
      <w:r>
        <w:tab/>
        <w:t>Claim Type management includes the following operations:</w:t>
      </w:r>
    </w:p>
    <w:p w14:paraId="58DF6976" w14:textId="77777777" w:rsidR="00442F09" w:rsidRDefault="008538E8">
      <w:pPr>
        <w:pStyle w:val="Normal1"/>
        <w:numPr>
          <w:ilvl w:val="0"/>
          <w:numId w:val="17"/>
        </w:numPr>
        <w:ind w:hanging="359"/>
        <w:contextualSpacing/>
      </w:pPr>
      <w:r>
        <w:t>Adding and editing Claim Types.</w:t>
      </w:r>
    </w:p>
    <w:p w14:paraId="0DDDB2BB" w14:textId="77777777" w:rsidR="00442F09" w:rsidRDefault="008538E8">
      <w:pPr>
        <w:pStyle w:val="Normal1"/>
        <w:numPr>
          <w:ilvl w:val="0"/>
          <w:numId w:val="17"/>
        </w:numPr>
        <w:ind w:hanging="359"/>
        <w:contextualSpacing/>
      </w:pPr>
      <w:r>
        <w:t>Creating Disbursement rules.</w:t>
      </w:r>
    </w:p>
    <w:p w14:paraId="0D1E61C4" w14:textId="77777777" w:rsidR="00442F09" w:rsidRDefault="008538E8">
      <w:pPr>
        <w:pStyle w:val="Normal1"/>
        <w:numPr>
          <w:ilvl w:val="0"/>
          <w:numId w:val="17"/>
        </w:numPr>
        <w:ind w:hanging="359"/>
        <w:contextualSpacing/>
      </w:pPr>
      <w:r>
        <w:t>Adding custom summary data.</w:t>
      </w:r>
    </w:p>
    <w:p w14:paraId="619947A9" w14:textId="77777777" w:rsidR="00442F09" w:rsidRDefault="008538E8">
      <w:pPr>
        <w:pStyle w:val="Normal1"/>
        <w:numPr>
          <w:ilvl w:val="0"/>
          <w:numId w:val="17"/>
        </w:numPr>
        <w:ind w:hanging="359"/>
        <w:contextualSpacing/>
      </w:pPr>
      <w:r>
        <w:t>Limiting which types of Payments are accepted.</w:t>
      </w:r>
    </w:p>
    <w:p w14:paraId="505F05B8" w14:textId="77777777" w:rsidR="00442F09" w:rsidRDefault="008538E8">
      <w:pPr>
        <w:pStyle w:val="Normal1"/>
        <w:numPr>
          <w:ilvl w:val="0"/>
          <w:numId w:val="17"/>
        </w:numPr>
        <w:ind w:hanging="359"/>
        <w:contextualSpacing/>
      </w:pPr>
      <w:r>
        <w:t>Limiting which Letters are available for communications.</w:t>
      </w:r>
    </w:p>
    <w:p w14:paraId="686B5030" w14:textId="77777777" w:rsidR="00442F09" w:rsidRDefault="008538E8">
      <w:pPr>
        <w:pStyle w:val="Normal1"/>
        <w:numPr>
          <w:ilvl w:val="0"/>
          <w:numId w:val="17"/>
        </w:numPr>
        <w:ind w:hanging="359"/>
        <w:contextualSpacing/>
      </w:pPr>
      <w:r>
        <w:t>Associating Client Resources which are applicable for this Claim Type.</w:t>
      </w:r>
    </w:p>
    <w:p w14:paraId="77F0344D" w14:textId="77777777" w:rsidR="00442F09" w:rsidRDefault="00442F09">
      <w:pPr>
        <w:pStyle w:val="Normal1"/>
      </w:pPr>
    </w:p>
    <w:p w14:paraId="55135945" w14:textId="77777777" w:rsidR="00442F09" w:rsidRDefault="008538E8">
      <w:pPr>
        <w:pStyle w:val="Normal1"/>
      </w:pPr>
      <w:r>
        <w:t>TYPE-2:</w:t>
      </w:r>
      <w:r>
        <w:tab/>
        <w:t xml:space="preserve">Claim Type change history: The System shall provide an audit log of all </w:t>
      </w:r>
    </w:p>
    <w:p w14:paraId="62548A1A" w14:textId="77777777" w:rsidR="00442F09" w:rsidRDefault="008538E8">
      <w:pPr>
        <w:pStyle w:val="Normal1"/>
      </w:pPr>
      <w:r>
        <w:tab/>
      </w:r>
      <w:r>
        <w:tab/>
        <w:t>changes to a Claim Type.</w:t>
      </w:r>
    </w:p>
    <w:p w14:paraId="6042DFB6" w14:textId="72F302DA" w:rsidR="00D95EE5" w:rsidRDefault="00BD1342">
      <w:pPr>
        <w:pStyle w:val="Normal1"/>
      </w:pPr>
      <w:r>
        <w:rPr>
          <w:rStyle w:val="CommentReference"/>
        </w:rPr>
        <w:lastRenderedPageBreak/>
        <w:commentReference w:id="111"/>
      </w:r>
      <w:r w:rsidR="00006800">
        <w:rPr>
          <w:noProof/>
        </w:rPr>
        <w:drawing>
          <wp:inline distT="0" distB="0" distL="0" distR="0" wp14:anchorId="6FC15210" wp14:editId="129E5C0B">
            <wp:extent cx="5025224" cy="59916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3 Client Note Types pop-up.jpg"/>
                    <pic:cNvPicPr/>
                  </pic:nvPicPr>
                  <pic:blipFill>
                    <a:blip r:embed="rId16">
                      <a:extLst>
                        <a:ext uri="{28A0092B-C50C-407E-A947-70E740481C1C}">
                          <a14:useLocalDpi xmlns:a14="http://schemas.microsoft.com/office/drawing/2010/main" val="0"/>
                        </a:ext>
                      </a:extLst>
                    </a:blip>
                    <a:stretch>
                      <a:fillRect/>
                    </a:stretch>
                  </pic:blipFill>
                  <pic:spPr>
                    <a:xfrm>
                      <a:off x="0" y="0"/>
                      <a:ext cx="5028587" cy="5995623"/>
                    </a:xfrm>
                    <a:prstGeom prst="rect">
                      <a:avLst/>
                    </a:prstGeom>
                  </pic:spPr>
                </pic:pic>
              </a:graphicData>
            </a:graphic>
          </wp:inline>
        </w:drawing>
      </w:r>
    </w:p>
    <w:p w14:paraId="008D21E9" w14:textId="0C64DE7F" w:rsidR="00D95EE5" w:rsidRPr="00615AED" w:rsidRDefault="00D95EE5" w:rsidP="00D95EE5">
      <w:pPr>
        <w:pStyle w:val="Normal1"/>
        <w:rPr>
          <w:sz w:val="20"/>
        </w:rPr>
      </w:pPr>
      <w:r w:rsidRPr="00615AED">
        <w:rPr>
          <w:i/>
          <w:sz w:val="20"/>
        </w:rPr>
        <w:t>Exhibit 3-</w:t>
      </w:r>
      <w:commentRangeStart w:id="112"/>
      <w:r w:rsidRPr="00615AED">
        <w:rPr>
          <w:i/>
          <w:sz w:val="20"/>
        </w:rPr>
        <w:t>1</w:t>
      </w:r>
      <w:commentRangeEnd w:id="112"/>
      <w:r w:rsidR="007760BE">
        <w:rPr>
          <w:rStyle w:val="CommentReference"/>
        </w:rPr>
        <w:commentReference w:id="112"/>
      </w:r>
      <w:r>
        <w:rPr>
          <w:i/>
          <w:sz w:val="20"/>
        </w:rPr>
        <w:t>.6</w:t>
      </w:r>
      <w:r w:rsidRPr="00615AED">
        <w:rPr>
          <w:i/>
          <w:sz w:val="20"/>
        </w:rPr>
        <w:t xml:space="preserve">: </w:t>
      </w:r>
      <w:r>
        <w:rPr>
          <w:i/>
          <w:sz w:val="20"/>
        </w:rPr>
        <w:t xml:space="preserve">Add </w:t>
      </w:r>
      <w:r w:rsidR="005274FA">
        <w:rPr>
          <w:i/>
          <w:sz w:val="20"/>
        </w:rPr>
        <w:t>Claims</w:t>
      </w:r>
      <w:r>
        <w:rPr>
          <w:i/>
          <w:sz w:val="20"/>
        </w:rPr>
        <w:t xml:space="preserve"> types</w:t>
      </w:r>
      <w:r w:rsidRPr="00615AED">
        <w:rPr>
          <w:i/>
          <w:sz w:val="20"/>
        </w:rPr>
        <w:t xml:space="preserve"> screen integrating existing</w:t>
      </w:r>
      <w:r>
        <w:rPr>
          <w:i/>
          <w:sz w:val="20"/>
        </w:rPr>
        <w:t xml:space="preserve"> features better UI and validation</w:t>
      </w:r>
      <w:r w:rsidR="008D3430">
        <w:rPr>
          <w:i/>
          <w:sz w:val="20"/>
        </w:rPr>
        <w:t xml:space="preserve"> (Ref Type-1/2)</w:t>
      </w:r>
    </w:p>
    <w:p w14:paraId="415AA47D" w14:textId="77777777" w:rsidR="00D95EE5" w:rsidRDefault="00D95EE5">
      <w:pPr>
        <w:pStyle w:val="Normal1"/>
      </w:pPr>
    </w:p>
    <w:p w14:paraId="4D6515C5" w14:textId="24B820D5" w:rsidR="00442F09" w:rsidRDefault="008538E8">
      <w:pPr>
        <w:pStyle w:val="Heading2"/>
        <w:contextualSpacing w:val="0"/>
      </w:pPr>
      <w:bookmarkStart w:id="113" w:name="h.f7wazwxntqj5" w:colFirst="0" w:colLast="0"/>
      <w:bookmarkEnd w:id="113"/>
      <w:r>
        <w:t>3.1.3 Claims</w:t>
      </w:r>
    </w:p>
    <w:p w14:paraId="3A00FB03" w14:textId="77777777" w:rsidR="00442F09" w:rsidRDefault="00442F09">
      <w:pPr>
        <w:pStyle w:val="Normal1"/>
      </w:pPr>
    </w:p>
    <w:p w14:paraId="52AA70C4" w14:textId="77777777" w:rsidR="00442F09" w:rsidRDefault="008538E8">
      <w:pPr>
        <w:pStyle w:val="Normal1"/>
      </w:pPr>
      <w:r>
        <w:t>CLAIM-1:</w:t>
      </w:r>
      <w:r>
        <w:tab/>
        <w:t xml:space="preserve">New Claim entry:  The System shall provide the ability to create Claims. </w:t>
      </w:r>
    </w:p>
    <w:p w14:paraId="6FB4DE66" w14:textId="77777777" w:rsidR="00442F09" w:rsidRDefault="00442F09">
      <w:pPr>
        <w:pStyle w:val="Normal1"/>
      </w:pPr>
    </w:p>
    <w:p w14:paraId="08C4EF09" w14:textId="77777777" w:rsidR="00442F09" w:rsidRDefault="008538E8">
      <w:pPr>
        <w:pStyle w:val="Normal1"/>
        <w:ind w:left="720" w:firstLine="720"/>
      </w:pPr>
      <w:r>
        <w:t>Claim creation shall be governed by business rules which control the Claim</w:t>
      </w:r>
    </w:p>
    <w:p w14:paraId="0612E90A" w14:textId="77777777" w:rsidR="00442F09" w:rsidRDefault="008538E8">
      <w:pPr>
        <w:pStyle w:val="Normal1"/>
        <w:ind w:left="720" w:firstLine="720"/>
      </w:pPr>
      <w:r>
        <w:t>information including (part of this list are form fields):</w:t>
      </w:r>
    </w:p>
    <w:p w14:paraId="1E82E406" w14:textId="77777777" w:rsidR="00442F09" w:rsidRDefault="008538E8">
      <w:pPr>
        <w:pStyle w:val="Normal1"/>
        <w:numPr>
          <w:ilvl w:val="0"/>
          <w:numId w:val="19"/>
        </w:numPr>
        <w:ind w:hanging="359"/>
        <w:contextualSpacing/>
      </w:pPr>
      <w:r>
        <w:t>Available Claim Types dependent on the Client.</w:t>
      </w:r>
    </w:p>
    <w:p w14:paraId="1E728749" w14:textId="77777777" w:rsidR="00442F09" w:rsidRDefault="008538E8">
      <w:pPr>
        <w:pStyle w:val="Normal1"/>
        <w:numPr>
          <w:ilvl w:val="0"/>
          <w:numId w:val="19"/>
        </w:numPr>
        <w:ind w:hanging="359"/>
        <w:contextualSpacing/>
      </w:pPr>
      <w:r>
        <w:t>Available Employees to which to assign.</w:t>
      </w:r>
    </w:p>
    <w:p w14:paraId="2ABCAB7A" w14:textId="77777777" w:rsidR="00442F09" w:rsidRDefault="008538E8">
      <w:pPr>
        <w:pStyle w:val="Normal1"/>
        <w:numPr>
          <w:ilvl w:val="0"/>
          <w:numId w:val="19"/>
        </w:numPr>
        <w:ind w:hanging="359"/>
        <w:contextualSpacing/>
      </w:pPr>
      <w:r>
        <w:t>Location of loss.</w:t>
      </w:r>
    </w:p>
    <w:p w14:paraId="230B2464" w14:textId="77777777" w:rsidR="00442F09" w:rsidRDefault="008538E8">
      <w:pPr>
        <w:pStyle w:val="Normal1"/>
        <w:numPr>
          <w:ilvl w:val="0"/>
          <w:numId w:val="19"/>
        </w:numPr>
        <w:ind w:hanging="359"/>
        <w:contextualSpacing/>
      </w:pPr>
      <w:r>
        <w:t>Date of loss.</w:t>
      </w:r>
    </w:p>
    <w:p w14:paraId="7D7FC539" w14:textId="77777777" w:rsidR="00442F09" w:rsidRDefault="008538E8">
      <w:pPr>
        <w:pStyle w:val="Normal1"/>
        <w:numPr>
          <w:ilvl w:val="0"/>
          <w:numId w:val="19"/>
        </w:numPr>
        <w:ind w:hanging="359"/>
        <w:contextualSpacing/>
      </w:pPr>
      <w:r>
        <w:t>Received date.</w:t>
      </w:r>
    </w:p>
    <w:p w14:paraId="29BE250D" w14:textId="77777777" w:rsidR="00442F09" w:rsidRDefault="008538E8">
      <w:pPr>
        <w:pStyle w:val="Normal1"/>
        <w:numPr>
          <w:ilvl w:val="0"/>
          <w:numId w:val="19"/>
        </w:numPr>
        <w:ind w:hanging="359"/>
        <w:contextualSpacing/>
      </w:pPr>
      <w:r>
        <w:t>Completed date.</w:t>
      </w:r>
    </w:p>
    <w:p w14:paraId="7EA03B9C" w14:textId="77777777" w:rsidR="00442F09" w:rsidRDefault="008538E8">
      <w:pPr>
        <w:pStyle w:val="Normal1"/>
        <w:numPr>
          <w:ilvl w:val="0"/>
          <w:numId w:val="19"/>
        </w:numPr>
        <w:ind w:hanging="359"/>
        <w:contextualSpacing/>
      </w:pPr>
      <w:r>
        <w:lastRenderedPageBreak/>
        <w:t>Insurance status.</w:t>
      </w:r>
    </w:p>
    <w:p w14:paraId="641BD258" w14:textId="77777777" w:rsidR="00442F09" w:rsidRDefault="008538E8">
      <w:pPr>
        <w:pStyle w:val="Normal1"/>
        <w:numPr>
          <w:ilvl w:val="0"/>
          <w:numId w:val="19"/>
        </w:numPr>
        <w:ind w:hanging="359"/>
        <w:contextualSpacing/>
      </w:pPr>
      <w:r>
        <w:t xml:space="preserve">Claim Status </w:t>
      </w:r>
      <w:r>
        <w:rPr>
          <w:color w:val="FF0000"/>
        </w:rPr>
        <w:t>(with the addition of having granular status within claims for individual amounts)</w:t>
      </w:r>
    </w:p>
    <w:p w14:paraId="1A6171C8" w14:textId="77777777" w:rsidR="00442F09" w:rsidRDefault="008538E8">
      <w:pPr>
        <w:pStyle w:val="Normal1"/>
        <w:numPr>
          <w:ilvl w:val="0"/>
          <w:numId w:val="19"/>
        </w:numPr>
        <w:ind w:hanging="359"/>
        <w:contextualSpacing/>
      </w:pPr>
      <w:r>
        <w:t>Client Claim Number</w:t>
      </w:r>
    </w:p>
    <w:p w14:paraId="2756CA24" w14:textId="77777777" w:rsidR="00442F09" w:rsidRDefault="008538E8">
      <w:pPr>
        <w:pStyle w:val="Normal1"/>
        <w:numPr>
          <w:ilvl w:val="0"/>
          <w:numId w:val="19"/>
        </w:numPr>
        <w:ind w:hanging="359"/>
        <w:contextualSpacing/>
      </w:pPr>
      <w:r>
        <w:t>Insured Information</w:t>
      </w:r>
    </w:p>
    <w:p w14:paraId="4795A1AB" w14:textId="77777777" w:rsidR="00442F09" w:rsidRDefault="008538E8">
      <w:pPr>
        <w:pStyle w:val="Normal1"/>
        <w:numPr>
          <w:ilvl w:val="0"/>
          <w:numId w:val="19"/>
        </w:numPr>
        <w:ind w:hanging="359"/>
        <w:contextualSpacing/>
      </w:pPr>
      <w:r>
        <w:t>Custom Data Value depending on Client Claim Type</w:t>
      </w:r>
    </w:p>
    <w:p w14:paraId="5267E7C0" w14:textId="77777777" w:rsidR="00442F09" w:rsidRDefault="008538E8">
      <w:pPr>
        <w:pStyle w:val="Normal1"/>
        <w:numPr>
          <w:ilvl w:val="0"/>
          <w:numId w:val="19"/>
        </w:numPr>
        <w:ind w:hanging="359"/>
        <w:contextualSpacing/>
      </w:pPr>
      <w:r>
        <w:t>Duplicate Claim checking as part of new entry</w:t>
      </w:r>
    </w:p>
    <w:p w14:paraId="7732874A" w14:textId="77777777" w:rsidR="00442F09" w:rsidRDefault="008538E8">
      <w:pPr>
        <w:pStyle w:val="Normal1"/>
        <w:numPr>
          <w:ilvl w:val="0"/>
          <w:numId w:val="19"/>
        </w:numPr>
        <w:ind w:hanging="359"/>
        <w:contextualSpacing/>
      </w:pPr>
      <w:r>
        <w:t>Client</w:t>
      </w:r>
    </w:p>
    <w:p w14:paraId="687D1A37" w14:textId="77777777" w:rsidR="00442F09" w:rsidRDefault="008538E8">
      <w:pPr>
        <w:pStyle w:val="Normal1"/>
        <w:numPr>
          <w:ilvl w:val="0"/>
          <w:numId w:val="19"/>
        </w:numPr>
        <w:ind w:hanging="359"/>
        <w:contextualSpacing/>
      </w:pPr>
      <w:r>
        <w:t>Location</w:t>
      </w:r>
    </w:p>
    <w:p w14:paraId="2263A565" w14:textId="77777777" w:rsidR="00442F09" w:rsidRDefault="008538E8">
      <w:pPr>
        <w:pStyle w:val="Normal1"/>
        <w:numPr>
          <w:ilvl w:val="0"/>
          <w:numId w:val="19"/>
        </w:numPr>
        <w:ind w:hanging="359"/>
        <w:contextualSpacing/>
      </w:pPr>
      <w:r>
        <w:t>Assigned Employee</w:t>
      </w:r>
    </w:p>
    <w:p w14:paraId="63CCDF5E" w14:textId="77777777" w:rsidR="00442F09" w:rsidRDefault="008538E8">
      <w:pPr>
        <w:pStyle w:val="Normal1"/>
        <w:numPr>
          <w:ilvl w:val="0"/>
          <w:numId w:val="19"/>
        </w:numPr>
        <w:ind w:hanging="359"/>
        <w:contextualSpacing/>
      </w:pPr>
      <w:r>
        <w:t>Vehicle Number</w:t>
      </w:r>
    </w:p>
    <w:p w14:paraId="45A20485" w14:textId="77777777" w:rsidR="00442F09" w:rsidRDefault="008538E8">
      <w:pPr>
        <w:pStyle w:val="Normal1"/>
        <w:numPr>
          <w:ilvl w:val="0"/>
          <w:numId w:val="19"/>
        </w:numPr>
        <w:ind w:hanging="359"/>
        <w:contextualSpacing/>
      </w:pPr>
      <w:r>
        <w:t>RA Number</w:t>
      </w:r>
    </w:p>
    <w:p w14:paraId="73944751" w14:textId="77777777" w:rsidR="00442F09" w:rsidRDefault="008538E8">
      <w:pPr>
        <w:pStyle w:val="Normal1"/>
        <w:numPr>
          <w:ilvl w:val="0"/>
          <w:numId w:val="19"/>
        </w:numPr>
        <w:ind w:hanging="359"/>
        <w:contextualSpacing/>
      </w:pPr>
      <w:r>
        <w:t>Client Claim Number</w:t>
      </w:r>
    </w:p>
    <w:p w14:paraId="1A80E8F0" w14:textId="77777777" w:rsidR="00442F09" w:rsidRDefault="008538E8">
      <w:pPr>
        <w:pStyle w:val="Normal1"/>
        <w:numPr>
          <w:ilvl w:val="0"/>
          <w:numId w:val="19"/>
        </w:numPr>
        <w:ind w:hanging="359"/>
        <w:contextualSpacing/>
      </w:pPr>
      <w:r>
        <w:t>Received Data</w:t>
      </w:r>
    </w:p>
    <w:p w14:paraId="5E74F210" w14:textId="77777777" w:rsidR="00442F09" w:rsidRDefault="008538E8">
      <w:pPr>
        <w:pStyle w:val="Normal1"/>
        <w:numPr>
          <w:ilvl w:val="0"/>
          <w:numId w:val="19"/>
        </w:numPr>
        <w:ind w:hanging="359"/>
        <w:contextualSpacing/>
      </w:pPr>
      <w:r>
        <w:t>Date of Loss</w:t>
      </w:r>
    </w:p>
    <w:p w14:paraId="47773677" w14:textId="77777777" w:rsidR="00442F09" w:rsidRDefault="008538E8">
      <w:pPr>
        <w:pStyle w:val="Normal1"/>
        <w:numPr>
          <w:ilvl w:val="0"/>
          <w:numId w:val="19"/>
        </w:numPr>
        <w:ind w:hanging="359"/>
        <w:contextualSpacing/>
      </w:pPr>
      <w:r>
        <w:t>VIN</w:t>
      </w:r>
    </w:p>
    <w:p w14:paraId="4371473A" w14:textId="77777777" w:rsidR="00442F09" w:rsidRDefault="008538E8">
      <w:pPr>
        <w:pStyle w:val="Normal1"/>
        <w:numPr>
          <w:ilvl w:val="0"/>
          <w:numId w:val="19"/>
        </w:numPr>
        <w:ind w:hanging="359"/>
        <w:contextualSpacing/>
      </w:pPr>
      <w:r>
        <w:t>Renter Information</w:t>
      </w:r>
    </w:p>
    <w:p w14:paraId="6BC6474C" w14:textId="77777777" w:rsidR="00442F09" w:rsidRDefault="008538E8">
      <w:pPr>
        <w:pStyle w:val="Normal1"/>
        <w:numPr>
          <w:ilvl w:val="0"/>
          <w:numId w:val="19"/>
        </w:numPr>
        <w:ind w:hanging="359"/>
        <w:contextualSpacing/>
      </w:pPr>
      <w:r>
        <w:t>Vehicle Information (Year / Make / Model)</w:t>
      </w:r>
    </w:p>
    <w:p w14:paraId="30AA1689" w14:textId="77777777" w:rsidR="00442F09" w:rsidRDefault="008538E8">
      <w:pPr>
        <w:pStyle w:val="Normal1"/>
        <w:numPr>
          <w:ilvl w:val="0"/>
          <w:numId w:val="19"/>
        </w:numPr>
        <w:ind w:hanging="359"/>
        <w:contextualSpacing/>
      </w:pPr>
      <w:r>
        <w:t>LDW Status (Loss Damage Waiver)</w:t>
      </w:r>
    </w:p>
    <w:p w14:paraId="082F5D37" w14:textId="77777777" w:rsidR="00442F09" w:rsidRDefault="008538E8">
      <w:pPr>
        <w:pStyle w:val="Normal1"/>
        <w:numPr>
          <w:ilvl w:val="0"/>
          <w:numId w:val="19"/>
        </w:numPr>
        <w:ind w:hanging="359"/>
        <w:contextualSpacing/>
      </w:pPr>
      <w:r>
        <w:t>Damage Description (Measurement Types &amp; Free Text)</w:t>
      </w:r>
    </w:p>
    <w:p w14:paraId="1C17B97C" w14:textId="77777777" w:rsidR="00442F09" w:rsidRDefault="008538E8">
      <w:pPr>
        <w:pStyle w:val="Normal1"/>
        <w:numPr>
          <w:ilvl w:val="0"/>
          <w:numId w:val="19"/>
        </w:numPr>
        <w:ind w:hanging="359"/>
        <w:contextualSpacing/>
      </w:pPr>
      <w:r>
        <w:t>Overview</w:t>
      </w:r>
    </w:p>
    <w:p w14:paraId="55338DDB" w14:textId="77777777" w:rsidR="00442F09" w:rsidRDefault="008538E8">
      <w:pPr>
        <w:pStyle w:val="Normal1"/>
        <w:numPr>
          <w:ilvl w:val="0"/>
          <w:numId w:val="19"/>
        </w:numPr>
        <w:ind w:hanging="359"/>
        <w:contextualSpacing/>
      </w:pPr>
      <w:r>
        <w:t>Information Needed (Outstanding)</w:t>
      </w:r>
    </w:p>
    <w:p w14:paraId="35D5F329" w14:textId="77777777" w:rsidR="00442F09" w:rsidRDefault="008538E8">
      <w:pPr>
        <w:pStyle w:val="Normal1"/>
        <w:numPr>
          <w:ilvl w:val="0"/>
          <w:numId w:val="19"/>
        </w:numPr>
        <w:ind w:hanging="359"/>
        <w:contextualSpacing/>
      </w:pPr>
      <w:r>
        <w:t>Story</w:t>
      </w:r>
    </w:p>
    <w:p w14:paraId="6BDE353F" w14:textId="77777777" w:rsidR="00442F09" w:rsidRDefault="008538E8">
      <w:pPr>
        <w:pStyle w:val="Normal1"/>
        <w:numPr>
          <w:ilvl w:val="0"/>
          <w:numId w:val="19"/>
        </w:numPr>
        <w:ind w:hanging="359"/>
        <w:contextualSpacing/>
      </w:pPr>
      <w:r>
        <w:t>Journal Note</w:t>
      </w:r>
    </w:p>
    <w:p w14:paraId="46ADAB6C" w14:textId="77777777" w:rsidR="00442F09" w:rsidRDefault="008538E8">
      <w:pPr>
        <w:pStyle w:val="Normal1"/>
        <w:numPr>
          <w:ilvl w:val="0"/>
          <w:numId w:val="19"/>
        </w:numPr>
        <w:ind w:hanging="359"/>
        <w:contextualSpacing/>
      </w:pPr>
      <w:r>
        <w:t>Claim Amounts (Including Breakdowns such as Daily Rate, Repair Hours, Loss of Use [LOU], AF calculations, Physical Damage)</w:t>
      </w:r>
    </w:p>
    <w:p w14:paraId="0F9619B1" w14:textId="4AC5BA34" w:rsidR="00442F09" w:rsidRDefault="008538E8">
      <w:pPr>
        <w:pStyle w:val="Normal1"/>
        <w:numPr>
          <w:ilvl w:val="0"/>
          <w:numId w:val="19"/>
        </w:numPr>
        <w:ind w:hanging="359"/>
        <w:contextualSpacing/>
      </w:pPr>
      <w:r>
        <w:t>Claim Status</w:t>
      </w:r>
    </w:p>
    <w:p w14:paraId="0C644B69" w14:textId="43D3BB63" w:rsidR="00442F09" w:rsidRDefault="008538E8">
      <w:pPr>
        <w:pStyle w:val="Normal1"/>
        <w:numPr>
          <w:ilvl w:val="0"/>
          <w:numId w:val="19"/>
        </w:numPr>
        <w:ind w:hanging="359"/>
        <w:contextualSpacing/>
      </w:pPr>
      <w:r>
        <w:t>Complete Date</w:t>
      </w:r>
    </w:p>
    <w:p w14:paraId="7EAD9FC8" w14:textId="77777777" w:rsidR="00442F09" w:rsidRDefault="008538E8">
      <w:pPr>
        <w:pStyle w:val="Normal1"/>
        <w:numPr>
          <w:ilvl w:val="0"/>
          <w:numId w:val="19"/>
        </w:numPr>
        <w:ind w:hanging="359"/>
        <w:contextualSpacing/>
      </w:pPr>
      <w:r>
        <w:t>Redaction Process (TBD)</w:t>
      </w:r>
    </w:p>
    <w:p w14:paraId="65D7B50A" w14:textId="2CC8A673" w:rsidR="00442F09" w:rsidRDefault="000905E9">
      <w:pPr>
        <w:pStyle w:val="Normal1"/>
        <w:numPr>
          <w:ilvl w:val="0"/>
          <w:numId w:val="19"/>
        </w:numPr>
        <w:ind w:hanging="359"/>
        <w:contextualSpacing/>
        <w:rPr>
          <w:color w:val="FF0000"/>
        </w:rPr>
      </w:pPr>
      <w:ins w:id="114" w:author="ColWorx Inc" w:date="2015-03-02T20:50:00Z">
        <w:r>
          <w:rPr>
            <w:noProof/>
          </w:rPr>
          <mc:AlternateContent>
            <mc:Choice Requires="wps">
              <w:drawing>
                <wp:anchor distT="0" distB="0" distL="114300" distR="114300" simplePos="0" relativeHeight="251671552" behindDoc="0" locked="0" layoutInCell="1" allowOverlap="1" wp14:anchorId="61E37979" wp14:editId="421D4EBB">
                  <wp:simplePos x="0" y="0"/>
                  <wp:positionH relativeFrom="column">
                    <wp:posOffset>0</wp:posOffset>
                  </wp:positionH>
                  <wp:positionV relativeFrom="paragraph">
                    <wp:posOffset>586105</wp:posOffset>
                  </wp:positionV>
                  <wp:extent cx="5715000" cy="27432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7150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6D8828" w14:textId="487EF58C" w:rsidR="00C67421" w:rsidRDefault="00C67421" w:rsidP="000905E9">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15" w:author="ColWorx Inc" w:date="2015-03-02T20:29:00Z"/>
                                  <w:rFonts w:asciiTheme="minorHAnsi" w:hAnsiTheme="minorHAnsi"/>
                                  <w:color w:val="17365D" w:themeColor="text2" w:themeShade="BF"/>
                                  <w:sz w:val="20"/>
                                </w:rPr>
                              </w:pPr>
                              <w:ins w:id="116" w:author="ColWorx Inc" w:date="2015-03-02T20:29:00Z">
                                <w:r>
                                  <w:rPr>
                                    <w:rFonts w:asciiTheme="minorHAnsi" w:hAnsiTheme="minorHAnsi"/>
                                    <w:color w:val="17365D" w:themeColor="text2" w:themeShade="BF"/>
                                    <w:sz w:val="20"/>
                                  </w:rPr>
                                  <w:t>CMS Project Admin. Comments Pg. 14</w:t>
                                </w:r>
                              </w:ins>
                              <w:ins w:id="117" w:author="ColWorx Inc" w:date="2015-03-02T20:53:00Z">
                                <w:r>
                                  <w:rPr>
                                    <w:rFonts w:asciiTheme="minorHAnsi" w:hAnsiTheme="minorHAnsi"/>
                                    <w:color w:val="17365D" w:themeColor="text2" w:themeShade="BF"/>
                                    <w:sz w:val="20"/>
                                  </w:rPr>
                                  <w:t xml:space="preserve"> (New Pg. 13)</w:t>
                                </w:r>
                              </w:ins>
                              <w:ins w:id="118" w:author="ColWorx Inc" w:date="2015-03-02T20:29:00Z">
                                <w:r>
                                  <w:rPr>
                                    <w:rFonts w:asciiTheme="minorHAnsi" w:hAnsiTheme="minorHAnsi"/>
                                    <w:color w:val="17365D" w:themeColor="text2" w:themeShade="BF"/>
                                    <w:sz w:val="20"/>
                                  </w:rPr>
                                  <w:t>:</w:t>
                                </w:r>
                              </w:ins>
                            </w:p>
                            <w:p w14:paraId="2F38B7D1" w14:textId="6961BCC2" w:rsidR="00C67421" w:rsidRDefault="00C67421" w:rsidP="000905E9">
                              <w:pPr>
                                <w:pStyle w:val="NoSpacing"/>
                                <w:rPr>
                                  <w:ins w:id="119" w:author="ColWorx Inc" w:date="2015-03-02T20:51:00Z"/>
                                </w:rPr>
                              </w:pPr>
                              <w:ins w:id="120" w:author="ColWorx Inc" w:date="2015-03-02T20:51:00Z">
                                <w:r w:rsidRPr="00052E1A">
                                  <w:t>Involved Party tab</w:t>
                                </w:r>
                                <w:r>
                                  <w:t>, please make sure the information boxes follow the same order as the renter information boxes. (</w:t>
                                </w:r>
                                <w:r w:rsidRPr="00A42C19">
                                  <w:rPr>
                                    <w:highlight w:val="yellow"/>
                                  </w:rPr>
                                  <w:t>OK</w:t>
                                </w:r>
                                <w:r>
                                  <w:t>)</w:t>
                                </w:r>
                              </w:ins>
                            </w:p>
                            <w:p w14:paraId="2DF0A50B" w14:textId="65934F2B" w:rsidR="00C67421" w:rsidRDefault="00C67421" w:rsidP="000905E9">
                              <w:pPr>
                                <w:pStyle w:val="NoSpacing"/>
                                <w:rPr>
                                  <w:ins w:id="121" w:author="ColWorx Inc" w:date="2015-03-02T20:51:00Z"/>
                                </w:rPr>
                              </w:pPr>
                            </w:p>
                            <w:p w14:paraId="03F861DA" w14:textId="77777777" w:rsidR="00C67421" w:rsidRDefault="00C67421" w:rsidP="000905E9">
                              <w:pPr>
                                <w:pStyle w:val="NoSpacing"/>
                                <w:rPr>
                                  <w:ins w:id="122" w:author="ColWorx Inc" w:date="2015-03-02T20:51:00Z"/>
                                </w:rPr>
                              </w:pPr>
                              <w:ins w:id="123" w:author="ColWorx Inc" w:date="2015-03-02T20:51:00Z">
                                <w:r>
                                  <w:t>A bigger story box would be nice. I would like to see more than a couple lines of the story at once</w:t>
                                </w:r>
                                <w:r>
                                  <w:rPr>
                                    <w:rStyle w:val="CommentReference"/>
                                  </w:rPr>
                                  <w:annotationRef/>
                                </w:r>
                                <w:r>
                                  <w:t>. (</w:t>
                                </w:r>
                                <w:r w:rsidRPr="00A42C19">
                                  <w:rPr>
                                    <w:highlight w:val="yellow"/>
                                  </w:rPr>
                                  <w:t>Will incorporate suggestion</w:t>
                                </w:r>
                                <w:r>
                                  <w:t>)</w:t>
                                </w:r>
                              </w:ins>
                            </w:p>
                            <w:p w14:paraId="6ACEAD47" w14:textId="77777777" w:rsidR="00C67421" w:rsidRDefault="00C67421" w:rsidP="000905E9">
                              <w:pPr>
                                <w:pStyle w:val="NoSpacing"/>
                                <w:ind w:left="720"/>
                                <w:rPr>
                                  <w:ins w:id="124" w:author="ColWorx Inc" w:date="2015-03-02T20:51:00Z"/>
                                </w:rPr>
                              </w:pPr>
                            </w:p>
                            <w:p w14:paraId="15DA68C4" w14:textId="77777777" w:rsidR="00C67421" w:rsidRDefault="00C67421" w:rsidP="000905E9">
                              <w:pPr>
                                <w:rPr>
                                  <w:ins w:id="125" w:author="ColWorx Inc" w:date="2015-03-02T20:51:00Z"/>
                                </w:rPr>
                              </w:pPr>
                              <w:ins w:id="126" w:author="ColWorx Inc" w:date="2015-03-02T20:51:00Z">
                                <w:r>
                                  <w:t>Is it possible to add a function that adds PD and Labor hour amounts together? (</w:t>
                                </w:r>
                                <w:r w:rsidRPr="00A42C19">
                                  <w:rPr>
                                    <w:highlight w:val="yellow"/>
                                  </w:rPr>
                                  <w:t>Yes</w:t>
                                </w:r>
                                <w:r>
                                  <w:t>)</w:t>
                                </w:r>
                              </w:ins>
                            </w:p>
                            <w:p w14:paraId="76F1F74C" w14:textId="77777777" w:rsidR="00C67421" w:rsidRDefault="00C67421" w:rsidP="000905E9">
                              <w:pPr>
                                <w:rPr>
                                  <w:ins w:id="127" w:author="ColWorx Inc" w:date="2015-03-02T20:51:00Z"/>
                                </w:rPr>
                              </w:pPr>
                              <w:ins w:id="128" w:author="ColWorx Inc" w:date="2015-03-02T20:51:00Z">
                                <w:r>
                                  <w:t>Example: They send two invoices, one for the tire one for the rim. Instead of adding them on the calculator, could we add them together in CMS directly? Kind of like QuickBooks.</w:t>
                                </w:r>
                              </w:ins>
                            </w:p>
                            <w:p w14:paraId="79623B04" w14:textId="77777777" w:rsidR="00C67421" w:rsidRDefault="00C67421" w:rsidP="000905E9">
                              <w:pPr>
                                <w:rPr>
                                  <w:ins w:id="129" w:author="ColWorx Inc" w:date="2015-03-02T20:52:00Z"/>
                                </w:rPr>
                              </w:pPr>
                            </w:p>
                            <w:p w14:paraId="3BA9257B" w14:textId="77777777" w:rsidR="00C67421" w:rsidRPr="005E78C7" w:rsidRDefault="00C67421" w:rsidP="000905E9">
                              <w:pPr>
                                <w:rPr>
                                  <w:ins w:id="130" w:author="ColWorx Inc" w:date="2015-03-02T20:51:00Z"/>
                                </w:rPr>
                              </w:pPr>
                              <w:ins w:id="131" w:author="ColWorx Inc" w:date="2015-03-02T20:51:00Z">
                                <w:r>
                                  <w:t>It would be nice to have a drop down menu to make a journal note a general note instead of having to make the note after the claim is set up or changing the journal note to a general note after the claim is saved</w:t>
                                </w:r>
                                <w:r>
                                  <w:rPr>
                                    <w:rStyle w:val="CommentReference"/>
                                  </w:rPr>
                                  <w:annotationRef/>
                                </w:r>
                                <w:r>
                                  <w:t>. (</w:t>
                                </w:r>
                                <w:r w:rsidRPr="00A42C19">
                                  <w:rPr>
                                    <w:highlight w:val="yellow"/>
                                  </w:rPr>
                                  <w:t xml:space="preserve">A fixed list of items </w:t>
                                </w:r>
                                <w:r>
                                  <w:rPr>
                                    <w:highlight w:val="yellow"/>
                                  </w:rPr>
                                  <w:t xml:space="preserve">in dropdown </w:t>
                                </w:r>
                                <w:r w:rsidRPr="00A42C19">
                                  <w:rPr>
                                    <w:highlight w:val="yellow"/>
                                  </w:rPr>
                                  <w:t>is bette</w:t>
                                </w:r>
                                <w:r>
                                  <w:rPr>
                                    <w:highlight w:val="yellow"/>
                                  </w:rPr>
                                  <w:t>r approach</w:t>
                                </w:r>
                                <w:r>
                                  <w:t>)</w:t>
                                </w:r>
                              </w:ins>
                            </w:p>
                            <w:p w14:paraId="5BDEA007" w14:textId="77777777" w:rsidR="00C67421" w:rsidRPr="00737225" w:rsidRDefault="00C67421" w:rsidP="000905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left:0;text-align:left;margin-left:0;margin-top:46.15pt;width:450pt;height:3in;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" filled="f" stroked="f">
                  <v:textbox>
                    <w:txbxContent>
                      <w:p w14:paraId="4D6D8828" w14:textId="487EF58C" w:rsidR="00C67421" w:rsidRDefault="00C67421" w:rsidP="000905E9">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32" w:author="ColWorx Inc" w:date="2015-03-02T20:29:00Z"/>
                            <w:rFonts w:asciiTheme="minorHAnsi" w:hAnsiTheme="minorHAnsi"/>
                            <w:color w:val="17365D" w:themeColor="text2" w:themeShade="BF"/>
                            <w:sz w:val="20"/>
                          </w:rPr>
                        </w:pPr>
                        <w:ins w:id="133" w:author="ColWorx Inc" w:date="2015-03-02T20:29:00Z">
                          <w:r>
                            <w:rPr>
                              <w:rFonts w:asciiTheme="minorHAnsi" w:hAnsiTheme="minorHAnsi"/>
                              <w:color w:val="17365D" w:themeColor="text2" w:themeShade="BF"/>
                              <w:sz w:val="20"/>
                            </w:rPr>
                            <w:t>CMS Project Admin. Comments Pg. 14</w:t>
                          </w:r>
                        </w:ins>
                        <w:ins w:id="134" w:author="ColWorx Inc" w:date="2015-03-02T20:53:00Z">
                          <w:r>
                            <w:rPr>
                              <w:rFonts w:asciiTheme="minorHAnsi" w:hAnsiTheme="minorHAnsi"/>
                              <w:color w:val="17365D" w:themeColor="text2" w:themeShade="BF"/>
                              <w:sz w:val="20"/>
                            </w:rPr>
                            <w:t xml:space="preserve"> (New Pg. 13)</w:t>
                          </w:r>
                        </w:ins>
                        <w:ins w:id="135" w:author="ColWorx Inc" w:date="2015-03-02T20:29:00Z">
                          <w:r>
                            <w:rPr>
                              <w:rFonts w:asciiTheme="minorHAnsi" w:hAnsiTheme="minorHAnsi"/>
                              <w:color w:val="17365D" w:themeColor="text2" w:themeShade="BF"/>
                              <w:sz w:val="20"/>
                            </w:rPr>
                            <w:t>:</w:t>
                          </w:r>
                        </w:ins>
                      </w:p>
                      <w:p w14:paraId="2F38B7D1" w14:textId="6961BCC2" w:rsidR="00C67421" w:rsidRDefault="00C67421" w:rsidP="000905E9">
                        <w:pPr>
                          <w:pStyle w:val="NoSpacing"/>
                          <w:rPr>
                            <w:ins w:id="136" w:author="ColWorx Inc" w:date="2015-03-02T20:51:00Z"/>
                          </w:rPr>
                        </w:pPr>
                        <w:ins w:id="137" w:author="ColWorx Inc" w:date="2015-03-02T20:51:00Z">
                          <w:r w:rsidRPr="00052E1A">
                            <w:t>Involved Party tab</w:t>
                          </w:r>
                          <w:r>
                            <w:t>, please make sure the information boxes follow the same order as the renter information boxes. (</w:t>
                          </w:r>
                          <w:r w:rsidRPr="00A42C19">
                            <w:rPr>
                              <w:highlight w:val="yellow"/>
                            </w:rPr>
                            <w:t>OK</w:t>
                          </w:r>
                          <w:r>
                            <w:t>)</w:t>
                          </w:r>
                        </w:ins>
                      </w:p>
                      <w:p w14:paraId="2DF0A50B" w14:textId="65934F2B" w:rsidR="00C67421" w:rsidRDefault="00C67421" w:rsidP="000905E9">
                        <w:pPr>
                          <w:pStyle w:val="NoSpacing"/>
                          <w:rPr>
                            <w:ins w:id="138" w:author="ColWorx Inc" w:date="2015-03-02T20:51:00Z"/>
                          </w:rPr>
                        </w:pPr>
                      </w:p>
                      <w:p w14:paraId="03F861DA" w14:textId="77777777" w:rsidR="00C67421" w:rsidRDefault="00C67421" w:rsidP="000905E9">
                        <w:pPr>
                          <w:pStyle w:val="NoSpacing"/>
                          <w:rPr>
                            <w:ins w:id="139" w:author="ColWorx Inc" w:date="2015-03-02T20:51:00Z"/>
                          </w:rPr>
                        </w:pPr>
                        <w:ins w:id="140" w:author="ColWorx Inc" w:date="2015-03-02T20:51:00Z">
                          <w:r>
                            <w:t>A bigger story box would be nice. I would like to see more than a couple lines of the story at once</w:t>
                          </w:r>
                          <w:r>
                            <w:rPr>
                              <w:rStyle w:val="CommentReference"/>
                            </w:rPr>
                            <w:annotationRef/>
                          </w:r>
                          <w:r>
                            <w:t>. (</w:t>
                          </w:r>
                          <w:r w:rsidRPr="00A42C19">
                            <w:rPr>
                              <w:highlight w:val="yellow"/>
                            </w:rPr>
                            <w:t>Will incorporate suggestion</w:t>
                          </w:r>
                          <w:r>
                            <w:t>)</w:t>
                          </w:r>
                        </w:ins>
                      </w:p>
                      <w:p w14:paraId="6ACEAD47" w14:textId="77777777" w:rsidR="00C67421" w:rsidRDefault="00C67421" w:rsidP="000905E9">
                        <w:pPr>
                          <w:pStyle w:val="NoSpacing"/>
                          <w:ind w:left="720"/>
                          <w:rPr>
                            <w:ins w:id="141" w:author="ColWorx Inc" w:date="2015-03-02T20:51:00Z"/>
                          </w:rPr>
                        </w:pPr>
                      </w:p>
                      <w:p w14:paraId="15DA68C4" w14:textId="77777777" w:rsidR="00C67421" w:rsidRDefault="00C67421" w:rsidP="000905E9">
                        <w:pPr>
                          <w:rPr>
                            <w:ins w:id="142" w:author="ColWorx Inc" w:date="2015-03-02T20:51:00Z"/>
                          </w:rPr>
                        </w:pPr>
                        <w:ins w:id="143" w:author="ColWorx Inc" w:date="2015-03-02T20:51:00Z">
                          <w:r>
                            <w:t>Is it possible to add a function that adds PD and Labor hour amounts together? (</w:t>
                          </w:r>
                          <w:r w:rsidRPr="00A42C19">
                            <w:rPr>
                              <w:highlight w:val="yellow"/>
                            </w:rPr>
                            <w:t>Yes</w:t>
                          </w:r>
                          <w:r>
                            <w:t>)</w:t>
                          </w:r>
                        </w:ins>
                      </w:p>
                      <w:p w14:paraId="76F1F74C" w14:textId="77777777" w:rsidR="00C67421" w:rsidRDefault="00C67421" w:rsidP="000905E9">
                        <w:pPr>
                          <w:rPr>
                            <w:ins w:id="144" w:author="ColWorx Inc" w:date="2015-03-02T20:51:00Z"/>
                          </w:rPr>
                        </w:pPr>
                        <w:ins w:id="145" w:author="ColWorx Inc" w:date="2015-03-02T20:51:00Z">
                          <w:r>
                            <w:t>Example: They send two invoices, one for the tire one for the rim. Instead of adding them on the calculator, could we add them together in CMS directly? Kind of like QuickBooks.</w:t>
                          </w:r>
                        </w:ins>
                      </w:p>
                      <w:p w14:paraId="79623B04" w14:textId="77777777" w:rsidR="00C67421" w:rsidRDefault="00C67421" w:rsidP="000905E9">
                        <w:pPr>
                          <w:rPr>
                            <w:ins w:id="146" w:author="ColWorx Inc" w:date="2015-03-02T20:52:00Z"/>
                          </w:rPr>
                        </w:pPr>
                      </w:p>
                      <w:p w14:paraId="3BA9257B" w14:textId="77777777" w:rsidR="00C67421" w:rsidRPr="005E78C7" w:rsidRDefault="00C67421" w:rsidP="000905E9">
                        <w:pPr>
                          <w:rPr>
                            <w:ins w:id="147" w:author="ColWorx Inc" w:date="2015-03-02T20:51:00Z"/>
                          </w:rPr>
                        </w:pPr>
                        <w:ins w:id="148" w:author="ColWorx Inc" w:date="2015-03-02T20:51:00Z">
                          <w:r>
                            <w:t>It would be nice to have a drop down menu to make a journal note a general note instead of having to make the note after the claim is set up or changing the journal note to a general note after the claim is saved</w:t>
                          </w:r>
                          <w:r>
                            <w:rPr>
                              <w:rStyle w:val="CommentReference"/>
                            </w:rPr>
                            <w:annotationRef/>
                          </w:r>
                          <w:r>
                            <w:t>. (</w:t>
                          </w:r>
                          <w:r w:rsidRPr="00A42C19">
                            <w:rPr>
                              <w:highlight w:val="yellow"/>
                            </w:rPr>
                            <w:t xml:space="preserve">A fixed list of items </w:t>
                          </w:r>
                          <w:r>
                            <w:rPr>
                              <w:highlight w:val="yellow"/>
                            </w:rPr>
                            <w:t xml:space="preserve">in dropdown </w:t>
                          </w:r>
                          <w:r w:rsidRPr="00A42C19">
                            <w:rPr>
                              <w:highlight w:val="yellow"/>
                            </w:rPr>
                            <w:t>is bette</w:t>
                          </w:r>
                          <w:r>
                            <w:rPr>
                              <w:highlight w:val="yellow"/>
                            </w:rPr>
                            <w:t>r approach</w:t>
                          </w:r>
                          <w:r>
                            <w:t>)</w:t>
                          </w:r>
                        </w:ins>
                      </w:p>
                      <w:p w14:paraId="5BDEA007" w14:textId="77777777" w:rsidR="00C67421" w:rsidRPr="00737225" w:rsidRDefault="00C67421" w:rsidP="000905E9"/>
                    </w:txbxContent>
                  </v:textbox>
                  <w10:wrap type="square"/>
                </v:shape>
              </w:pict>
            </mc:Fallback>
          </mc:AlternateContent>
        </w:r>
      </w:ins>
      <w:r w:rsidR="008538E8">
        <w:rPr>
          <w:color w:val="FF0000"/>
        </w:rPr>
        <w:t>New field for ORIGINAL CLIENT VALUES for Retail costs vs. Wholesale for repairs (hidden from CS)</w:t>
      </w:r>
      <w:ins w:id="149" w:author="ColWorx Inc" w:date="2015-03-02T20:50:00Z">
        <w:r w:rsidRPr="000905E9">
          <w:rPr>
            <w:noProof/>
          </w:rPr>
          <w:t xml:space="preserve"> </w:t>
        </w:r>
      </w:ins>
    </w:p>
    <w:p w14:paraId="1F49245D" w14:textId="2982637D" w:rsidR="00442F09" w:rsidRDefault="000905E9">
      <w:pPr>
        <w:pStyle w:val="Normal1"/>
      </w:pPr>
      <w:ins w:id="150" w:author="ColWorx Inc" w:date="2015-03-02T20:43:00Z">
        <w:r>
          <w:rPr>
            <w:noProof/>
          </w:rPr>
          <w:lastRenderedPageBreak/>
          <w:drawing>
            <wp:inline distT="0" distB="0" distL="0" distR="0" wp14:anchorId="2D9104E3" wp14:editId="08C0CA90">
              <wp:extent cx="4686300" cy="9006015"/>
              <wp:effectExtent l="0" t="0" r="0" b="11430"/>
              <wp:docPr id="12" name="Picture 12" descr="Macintosh HD:Users:ZahoorIqbal:Documents:Purco:02-03-2015-Purco-Final:3-1.7 Add Claim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ahoorIqbal:Documents:Purco:02-03-2015-Purco-Final:3-1.7 Add Claims scree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9006015"/>
                      </a:xfrm>
                      <a:prstGeom prst="rect">
                        <a:avLst/>
                      </a:prstGeom>
                      <a:noFill/>
                      <a:ln>
                        <a:noFill/>
                      </a:ln>
                    </pic:spPr>
                  </pic:pic>
                </a:graphicData>
              </a:graphic>
            </wp:inline>
          </w:drawing>
        </w:r>
      </w:ins>
      <w:r w:rsidR="008C73FA">
        <w:rPr>
          <w:rStyle w:val="CommentReference"/>
        </w:rPr>
        <w:commentReference w:id="151"/>
      </w:r>
    </w:p>
    <w:p w14:paraId="5404D48F" w14:textId="2FFD7642" w:rsidR="00D95EE5" w:rsidRPr="00615AED" w:rsidRDefault="00D95EE5" w:rsidP="00D95EE5">
      <w:pPr>
        <w:pStyle w:val="Normal1"/>
        <w:rPr>
          <w:sz w:val="20"/>
        </w:rPr>
      </w:pPr>
      <w:r w:rsidRPr="00615AED">
        <w:rPr>
          <w:i/>
          <w:sz w:val="20"/>
        </w:rPr>
        <w:lastRenderedPageBreak/>
        <w:t>Exhibit 3-</w:t>
      </w:r>
      <w:commentRangeStart w:id="152"/>
      <w:r w:rsidRPr="00615AED">
        <w:rPr>
          <w:i/>
          <w:sz w:val="20"/>
        </w:rPr>
        <w:t>1</w:t>
      </w:r>
      <w:commentRangeEnd w:id="152"/>
      <w:r w:rsidR="00BB2888">
        <w:rPr>
          <w:rStyle w:val="CommentReference"/>
        </w:rPr>
        <w:commentReference w:id="152"/>
      </w:r>
      <w:r>
        <w:rPr>
          <w:i/>
          <w:sz w:val="20"/>
        </w:rPr>
        <w:t>.7</w:t>
      </w:r>
      <w:r w:rsidRPr="00615AED">
        <w:rPr>
          <w:i/>
          <w:sz w:val="20"/>
        </w:rPr>
        <w:t xml:space="preserve">: </w:t>
      </w:r>
      <w:r w:rsidR="00C6001D">
        <w:rPr>
          <w:i/>
          <w:sz w:val="20"/>
        </w:rPr>
        <w:t xml:space="preserve">Add </w:t>
      </w:r>
      <w:r w:rsidR="00006800">
        <w:rPr>
          <w:i/>
          <w:sz w:val="20"/>
        </w:rPr>
        <w:t>Claims</w:t>
      </w:r>
      <w:r w:rsidRPr="00615AED">
        <w:rPr>
          <w:i/>
          <w:sz w:val="20"/>
        </w:rPr>
        <w:t xml:space="preserve"> screen integrating existing features better UI and </w:t>
      </w:r>
      <w:r>
        <w:rPr>
          <w:i/>
          <w:sz w:val="20"/>
        </w:rPr>
        <w:t>validation for duplicates</w:t>
      </w:r>
      <w:r w:rsidR="00C6001D">
        <w:rPr>
          <w:sz w:val="20"/>
        </w:rPr>
        <w:t xml:space="preserve"> (Ref CLAIM-1, CLAIM-2, CLAIM-3)</w:t>
      </w:r>
    </w:p>
    <w:p w14:paraId="585B4472" w14:textId="77777777" w:rsidR="00D95EE5" w:rsidRDefault="00D95EE5">
      <w:pPr>
        <w:pStyle w:val="Normal1"/>
      </w:pPr>
    </w:p>
    <w:p w14:paraId="405DA2BB" w14:textId="77777777" w:rsidR="00442F09" w:rsidRDefault="00442F09">
      <w:pPr>
        <w:pStyle w:val="Normal1"/>
      </w:pPr>
    </w:p>
    <w:p w14:paraId="6338A730" w14:textId="77777777" w:rsidR="00442F09" w:rsidRDefault="008538E8">
      <w:pPr>
        <w:pStyle w:val="Normal1"/>
      </w:pPr>
      <w:r>
        <w:t>CLAIM-2:</w:t>
      </w:r>
      <w:r>
        <w:tab/>
        <w:t>Claim update: The System shall provide the ability to update Claims.</w:t>
      </w:r>
    </w:p>
    <w:p w14:paraId="0F72D2AD" w14:textId="77777777" w:rsidR="00442F09" w:rsidRDefault="00442F09">
      <w:pPr>
        <w:pStyle w:val="Normal1"/>
      </w:pPr>
    </w:p>
    <w:p w14:paraId="43090273" w14:textId="77777777" w:rsidR="00442F09" w:rsidRDefault="008538E8">
      <w:pPr>
        <w:pStyle w:val="Normal1"/>
      </w:pPr>
      <w:r>
        <w:tab/>
      </w:r>
      <w:r>
        <w:tab/>
        <w:t>Claim updates shall be restricted based upon business rules and Permissions</w:t>
      </w:r>
    </w:p>
    <w:p w14:paraId="4BAFDA2E" w14:textId="77777777" w:rsidR="00442F09" w:rsidRDefault="008538E8">
      <w:pPr>
        <w:pStyle w:val="Normal1"/>
      </w:pPr>
      <w:r>
        <w:tab/>
      </w:r>
      <w:r>
        <w:tab/>
        <w:t xml:space="preserve">of users performing the update. Users will be able to update Additional Parties   </w:t>
      </w:r>
    </w:p>
    <w:p w14:paraId="3451FFD6" w14:textId="77777777" w:rsidR="00442F09" w:rsidRDefault="008538E8">
      <w:pPr>
        <w:pStyle w:val="Normal1"/>
      </w:pPr>
      <w:r>
        <w:t xml:space="preserve">    </w:t>
      </w:r>
      <w:r>
        <w:tab/>
      </w:r>
      <w:r>
        <w:tab/>
        <w:t>and Claim mounts.</w:t>
      </w:r>
    </w:p>
    <w:p w14:paraId="48D08883" w14:textId="77777777" w:rsidR="00442F09" w:rsidRDefault="008538E8">
      <w:pPr>
        <w:pStyle w:val="Normal1"/>
      </w:pPr>
      <w:r>
        <w:tab/>
      </w:r>
      <w:r>
        <w:tab/>
      </w:r>
    </w:p>
    <w:p w14:paraId="0311E648" w14:textId="77777777" w:rsidR="00442F09" w:rsidRDefault="008538E8">
      <w:pPr>
        <w:pStyle w:val="Normal1"/>
      </w:pPr>
      <w:r>
        <w:t>CLAIM-3:</w:t>
      </w:r>
      <w:r>
        <w:tab/>
        <w:t>Claim duplicate check: The System shall provide the ability to check for</w:t>
      </w:r>
    </w:p>
    <w:p w14:paraId="60BBFFB7" w14:textId="77777777" w:rsidR="00442F09" w:rsidRDefault="008538E8">
      <w:pPr>
        <w:pStyle w:val="Normal1"/>
      </w:pPr>
      <w:r>
        <w:tab/>
      </w:r>
      <w:r>
        <w:tab/>
        <w:t xml:space="preserve">duplicate claims based on Client Claim Number.  Process should happen as </w:t>
      </w:r>
    </w:p>
    <w:p w14:paraId="274E0C17" w14:textId="77777777" w:rsidR="00442F09" w:rsidRDefault="008538E8">
      <w:pPr>
        <w:pStyle w:val="Normal1"/>
        <w:ind w:left="720" w:firstLine="720"/>
      </w:pPr>
      <w:r>
        <w:t xml:space="preserve">early as possible in the workflow and should check against Client Claim </w:t>
      </w:r>
    </w:p>
    <w:p w14:paraId="78329B74" w14:textId="77777777" w:rsidR="00442F09" w:rsidRDefault="008538E8">
      <w:pPr>
        <w:pStyle w:val="Normal1"/>
        <w:ind w:left="1440"/>
      </w:pPr>
      <w:r>
        <w:t>Number, RA#, and/or Vehicle Number.</w:t>
      </w:r>
    </w:p>
    <w:p w14:paraId="4882ADD2" w14:textId="77777777" w:rsidR="00442F09" w:rsidRDefault="00442F09">
      <w:pPr>
        <w:pStyle w:val="Normal1"/>
      </w:pPr>
    </w:p>
    <w:p w14:paraId="585334B8" w14:textId="77777777" w:rsidR="00442F09" w:rsidRDefault="008538E8">
      <w:pPr>
        <w:pStyle w:val="Normal1"/>
      </w:pPr>
      <w:r>
        <w:t>CLAIM-4:</w:t>
      </w:r>
      <w:r>
        <w:tab/>
        <w:t>Claim filter: The System shall provide the ability to filter Claims based on</w:t>
      </w:r>
    </w:p>
    <w:p w14:paraId="0B1A521C" w14:textId="77777777" w:rsidR="00442F09" w:rsidRDefault="008538E8">
      <w:pPr>
        <w:pStyle w:val="Normal1"/>
      </w:pPr>
      <w:r>
        <w:tab/>
      </w:r>
      <w:r>
        <w:tab/>
        <w:t>various criteria, allowing Employees to quickly find relevant Claims.</w:t>
      </w:r>
    </w:p>
    <w:p w14:paraId="0BCCB8CB" w14:textId="77777777" w:rsidR="00442F09" w:rsidRDefault="00442F09">
      <w:pPr>
        <w:pStyle w:val="Normal1"/>
      </w:pPr>
    </w:p>
    <w:p w14:paraId="47D9F533" w14:textId="77777777" w:rsidR="00442F09" w:rsidRDefault="008538E8">
      <w:pPr>
        <w:pStyle w:val="Normal1"/>
      </w:pPr>
      <w:r>
        <w:tab/>
      </w:r>
      <w:r>
        <w:tab/>
        <w:t>Filters which can be applied to Claims include:</w:t>
      </w:r>
    </w:p>
    <w:p w14:paraId="0FA07AE0" w14:textId="77777777" w:rsidR="00442F09" w:rsidRDefault="008538E8">
      <w:pPr>
        <w:pStyle w:val="Normal1"/>
        <w:numPr>
          <w:ilvl w:val="0"/>
          <w:numId w:val="1"/>
        </w:numPr>
        <w:ind w:hanging="359"/>
        <w:contextualSpacing/>
      </w:pPr>
      <w:r>
        <w:t xml:space="preserve">All </w:t>
      </w:r>
      <w:r>
        <w:rPr>
          <w:highlight w:val="yellow"/>
        </w:rPr>
        <w:t>(Open)</w:t>
      </w:r>
    </w:p>
    <w:p w14:paraId="1A969295" w14:textId="77777777" w:rsidR="00442F09" w:rsidRDefault="008538E8">
      <w:pPr>
        <w:pStyle w:val="Normal1"/>
        <w:numPr>
          <w:ilvl w:val="0"/>
          <w:numId w:val="1"/>
        </w:numPr>
        <w:ind w:hanging="359"/>
        <w:contextualSpacing/>
      </w:pPr>
      <w:r>
        <w:t>Claim Status</w:t>
      </w:r>
    </w:p>
    <w:p w14:paraId="1D82223E" w14:textId="77777777" w:rsidR="00442F09" w:rsidRDefault="008538E8">
      <w:pPr>
        <w:pStyle w:val="Normal1"/>
        <w:numPr>
          <w:ilvl w:val="0"/>
          <w:numId w:val="1"/>
        </w:numPr>
        <w:ind w:hanging="359"/>
        <w:contextualSpacing/>
      </w:pPr>
      <w:r>
        <w:t>Statute</w:t>
      </w:r>
    </w:p>
    <w:p w14:paraId="24685C46" w14:textId="77777777" w:rsidR="00442F09" w:rsidRDefault="008538E8">
      <w:pPr>
        <w:pStyle w:val="Normal1"/>
        <w:numPr>
          <w:ilvl w:val="0"/>
          <w:numId w:val="1"/>
        </w:numPr>
        <w:ind w:hanging="359"/>
        <w:contextualSpacing/>
      </w:pPr>
      <w:r>
        <w:t>Priority</w:t>
      </w:r>
    </w:p>
    <w:p w14:paraId="52A8A24D" w14:textId="77777777" w:rsidR="00442F09" w:rsidRDefault="008538E8">
      <w:pPr>
        <w:pStyle w:val="Normal1"/>
        <w:numPr>
          <w:ilvl w:val="0"/>
          <w:numId w:val="1"/>
        </w:numPr>
        <w:ind w:hanging="359"/>
        <w:contextualSpacing/>
      </w:pPr>
      <w:r>
        <w:t>Promissory</w:t>
      </w:r>
    </w:p>
    <w:p w14:paraId="2A6738A5" w14:textId="77777777" w:rsidR="00442F09" w:rsidRDefault="008538E8">
      <w:pPr>
        <w:pStyle w:val="Normal1"/>
        <w:numPr>
          <w:ilvl w:val="0"/>
          <w:numId w:val="1"/>
        </w:numPr>
        <w:ind w:hanging="359"/>
        <w:contextualSpacing/>
      </w:pPr>
      <w:r>
        <w:t>Last Worked</w:t>
      </w:r>
    </w:p>
    <w:p w14:paraId="54F4CF28" w14:textId="77777777" w:rsidR="00442F09" w:rsidRDefault="008538E8">
      <w:pPr>
        <w:pStyle w:val="Normal1"/>
        <w:numPr>
          <w:ilvl w:val="0"/>
          <w:numId w:val="1"/>
        </w:numPr>
        <w:ind w:hanging="359"/>
        <w:contextualSpacing/>
      </w:pPr>
      <w:r>
        <w:t>Today</w:t>
      </w:r>
    </w:p>
    <w:p w14:paraId="4EBC1ABB" w14:textId="77777777" w:rsidR="00442F09" w:rsidRDefault="008538E8">
      <w:pPr>
        <w:pStyle w:val="Normal1"/>
        <w:numPr>
          <w:ilvl w:val="0"/>
          <w:numId w:val="1"/>
        </w:numPr>
        <w:ind w:hanging="359"/>
        <w:contextualSpacing/>
      </w:pPr>
      <w:r>
        <w:t>Hot / Warm / Cold</w:t>
      </w:r>
    </w:p>
    <w:p w14:paraId="215A52AD" w14:textId="77777777" w:rsidR="00442F09" w:rsidRDefault="008538E8">
      <w:pPr>
        <w:pStyle w:val="Normal1"/>
        <w:numPr>
          <w:ilvl w:val="1"/>
          <w:numId w:val="1"/>
        </w:numPr>
        <w:ind w:hanging="359"/>
        <w:contextualSpacing/>
      </w:pPr>
      <w:r>
        <w:t>With Reason</w:t>
      </w:r>
    </w:p>
    <w:p w14:paraId="2122690D" w14:textId="77777777" w:rsidR="00442F09" w:rsidRDefault="008538E8">
      <w:pPr>
        <w:pStyle w:val="Normal1"/>
        <w:numPr>
          <w:ilvl w:val="0"/>
          <w:numId w:val="1"/>
        </w:numPr>
        <w:ind w:hanging="359"/>
        <w:contextualSpacing/>
      </w:pPr>
      <w:r>
        <w:t>Last Worked</w:t>
      </w:r>
    </w:p>
    <w:p w14:paraId="4024E606" w14:textId="77777777" w:rsidR="00442F09" w:rsidRDefault="008538E8">
      <w:pPr>
        <w:pStyle w:val="Normal1"/>
        <w:numPr>
          <w:ilvl w:val="0"/>
          <w:numId w:val="1"/>
        </w:numPr>
        <w:ind w:hanging="359"/>
        <w:contextualSpacing/>
      </w:pPr>
      <w:r>
        <w:t>Client Name</w:t>
      </w:r>
    </w:p>
    <w:p w14:paraId="629946E6" w14:textId="77777777" w:rsidR="00442F09" w:rsidRDefault="008538E8">
      <w:pPr>
        <w:pStyle w:val="Normal1"/>
        <w:numPr>
          <w:ilvl w:val="0"/>
          <w:numId w:val="1"/>
        </w:numPr>
        <w:ind w:hanging="359"/>
        <w:contextualSpacing/>
      </w:pPr>
      <w:r>
        <w:t>Employee</w:t>
      </w:r>
    </w:p>
    <w:p w14:paraId="2D41D3C7" w14:textId="3A27C515" w:rsidR="00442F09" w:rsidRDefault="000905E9">
      <w:pPr>
        <w:pStyle w:val="Normal1"/>
      </w:pPr>
      <w:ins w:id="153" w:author="ColWorx Inc" w:date="2015-03-02T20:53:00Z">
        <w:r>
          <w:rPr>
            <w:noProof/>
          </w:rPr>
          <w:lastRenderedPageBreak/>
          <mc:AlternateContent>
            <mc:Choice Requires="wps">
              <w:drawing>
                <wp:anchor distT="0" distB="0" distL="114300" distR="114300" simplePos="0" relativeHeight="251673600" behindDoc="0" locked="0" layoutInCell="1" allowOverlap="1" wp14:anchorId="52125E91" wp14:editId="63B94BC9">
                  <wp:simplePos x="0" y="0"/>
                  <wp:positionH relativeFrom="column">
                    <wp:posOffset>5328920</wp:posOffset>
                  </wp:positionH>
                  <wp:positionV relativeFrom="paragraph">
                    <wp:posOffset>2438400</wp:posOffset>
                  </wp:positionV>
                  <wp:extent cx="3314700" cy="9906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314700" cy="990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F6E475" w14:textId="7633C652" w:rsidR="00C67421" w:rsidRDefault="00C67421" w:rsidP="000905E9">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54" w:author="ColWorx Inc" w:date="2015-03-02T20:29:00Z"/>
                                  <w:rFonts w:asciiTheme="minorHAnsi" w:hAnsiTheme="minorHAnsi"/>
                                  <w:color w:val="17365D" w:themeColor="text2" w:themeShade="BF"/>
                                  <w:sz w:val="20"/>
                                </w:rPr>
                              </w:pPr>
                              <w:ins w:id="155" w:author="ColWorx Inc" w:date="2015-03-02T20:29:00Z">
                                <w:r>
                                  <w:rPr>
                                    <w:rFonts w:asciiTheme="minorHAnsi" w:hAnsiTheme="minorHAnsi"/>
                                    <w:color w:val="17365D" w:themeColor="text2" w:themeShade="BF"/>
                                    <w:sz w:val="20"/>
                                  </w:rPr>
                                  <w:t>CMS Project Admin. Comments Pg. 16 (New Pg. 15):</w:t>
                                </w:r>
                              </w:ins>
                            </w:p>
                            <w:p w14:paraId="2463628B" w14:textId="6BEFDC80" w:rsidR="00C67421" w:rsidRPr="00737225" w:rsidRDefault="00C67421" w:rsidP="000905E9">
                              <w:ins w:id="156" w:author="ColWorx Inc" w:date="2015-03-02T20:54:00Z">
                                <w:r>
                                  <w:t>Why are all the search boxes the same size? It looks funny, I don’t love it. (</w:t>
                                </w:r>
                                <w:r w:rsidRPr="006A6148">
                                  <w:rPr>
                                    <w:highlight w:val="yellow"/>
                                  </w:rPr>
                                  <w:t>Redesigned</w:t>
                                </w:r>
                              </w:ins>
                              <w:ins w:id="157" w:author="ColWorx Inc" w:date="2015-03-02T21:29:00Z">
                                <w:r w:rsidR="006A6148" w:rsidRPr="006A6148">
                                  <w:rPr>
                                    <w:highlight w:val="yellow"/>
                                  </w:rPr>
                                  <w:t>, Added Advanced search screen for further search options 3-1.8b</w:t>
                                </w:r>
                              </w:ins>
                              <w:ins w:id="158" w:author="ColWorx Inc" w:date="2015-03-02T20:54:00Z">
                                <w:r w:rsidRPr="006A6148">
                                  <w:rPr>
                                    <w:highlight w:val="yellow"/>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3" type="#_x0000_t202" style="position:absolute;margin-left:419.6pt;margin-top:192pt;width:261pt;height:7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" filled="f" stroked="f">
                  <v:textbox>
                    <w:txbxContent>
                      <w:p w14:paraId="56F6E475" w14:textId="7633C652" w:rsidR="00C67421" w:rsidRDefault="00C67421" w:rsidP="000905E9">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59" w:author="ColWorx Inc" w:date="2015-03-02T20:29:00Z"/>
                            <w:rFonts w:asciiTheme="minorHAnsi" w:hAnsiTheme="minorHAnsi"/>
                            <w:color w:val="17365D" w:themeColor="text2" w:themeShade="BF"/>
                            <w:sz w:val="20"/>
                          </w:rPr>
                        </w:pPr>
                        <w:ins w:id="160" w:author="ColWorx Inc" w:date="2015-03-02T20:29:00Z">
                          <w:r>
                            <w:rPr>
                              <w:rFonts w:asciiTheme="minorHAnsi" w:hAnsiTheme="minorHAnsi"/>
                              <w:color w:val="17365D" w:themeColor="text2" w:themeShade="BF"/>
                              <w:sz w:val="20"/>
                            </w:rPr>
                            <w:t>CMS Project Admin. Comments Pg. 16 (New Pg. 15):</w:t>
                          </w:r>
                        </w:ins>
                      </w:p>
                      <w:p w14:paraId="2463628B" w14:textId="6BEFDC80" w:rsidR="00C67421" w:rsidRPr="00737225" w:rsidRDefault="00C67421" w:rsidP="000905E9">
                        <w:ins w:id="161" w:author="ColWorx Inc" w:date="2015-03-02T20:54:00Z">
                          <w:r>
                            <w:t>Why are all the search boxes the same size? It looks funny, I don’t love it. (</w:t>
                          </w:r>
                          <w:r w:rsidRPr="006A6148">
                            <w:rPr>
                              <w:highlight w:val="yellow"/>
                            </w:rPr>
                            <w:t>Redesigned</w:t>
                          </w:r>
                        </w:ins>
                        <w:ins w:id="162" w:author="ColWorx Inc" w:date="2015-03-02T21:29:00Z">
                          <w:r w:rsidR="006A6148" w:rsidRPr="006A6148">
                            <w:rPr>
                              <w:highlight w:val="yellow"/>
                            </w:rPr>
                            <w:t>, Added Advanced search screen for further search options 3-1.8b</w:t>
                          </w:r>
                        </w:ins>
                        <w:ins w:id="163" w:author="ColWorx Inc" w:date="2015-03-02T20:54:00Z">
                          <w:r w:rsidRPr="006A6148">
                            <w:rPr>
                              <w:highlight w:val="yellow"/>
                            </w:rPr>
                            <w:t>)</w:t>
                          </w:r>
                        </w:ins>
                      </w:p>
                    </w:txbxContent>
                  </v:textbox>
                  <w10:wrap type="square"/>
                </v:shape>
              </w:pict>
            </mc:Fallback>
          </mc:AlternateContent>
        </w:r>
      </w:ins>
      <w:commentRangeStart w:id="164"/>
      <w:r w:rsidR="00B32255">
        <w:rPr>
          <w:noProof/>
          <w:sz w:val="16"/>
          <w:szCs w:val="16"/>
        </w:rPr>
        <w:drawing>
          <wp:inline distT="0" distB="0" distL="0" distR="0" wp14:anchorId="200D90A5" wp14:editId="4C3E3353">
            <wp:extent cx="5184250" cy="63806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 All Claims view screen.jpg"/>
                    <pic:cNvPicPr/>
                  </pic:nvPicPr>
                  <pic:blipFill>
                    <a:blip r:embed="rId18">
                      <a:extLst>
                        <a:ext uri="{28A0092B-C50C-407E-A947-70E740481C1C}">
                          <a14:useLocalDpi xmlns:a14="http://schemas.microsoft.com/office/drawing/2010/main" val="0"/>
                        </a:ext>
                      </a:extLst>
                    </a:blip>
                    <a:stretch>
                      <a:fillRect/>
                    </a:stretch>
                  </pic:blipFill>
                  <pic:spPr>
                    <a:xfrm>
                      <a:off x="0" y="0"/>
                      <a:ext cx="5187719" cy="6384885"/>
                    </a:xfrm>
                    <a:prstGeom prst="rect">
                      <a:avLst/>
                    </a:prstGeom>
                  </pic:spPr>
                </pic:pic>
              </a:graphicData>
            </a:graphic>
          </wp:inline>
        </w:drawing>
      </w:r>
      <w:r w:rsidR="001C3420">
        <w:rPr>
          <w:rStyle w:val="CommentReference"/>
        </w:rPr>
        <w:commentReference w:id="165"/>
      </w:r>
      <w:commentRangeEnd w:id="164"/>
      <w:r w:rsidR="007760BE">
        <w:rPr>
          <w:rStyle w:val="CommentReference"/>
        </w:rPr>
        <w:commentReference w:id="164"/>
      </w:r>
    </w:p>
    <w:p w14:paraId="51663430" w14:textId="2872FF32" w:rsidR="00D95EE5" w:rsidRDefault="00D95EE5">
      <w:pPr>
        <w:pStyle w:val="Normal1"/>
        <w:rPr>
          <w:i/>
          <w:sz w:val="20"/>
        </w:rPr>
      </w:pPr>
      <w:r w:rsidRPr="00615AED">
        <w:rPr>
          <w:i/>
          <w:sz w:val="20"/>
        </w:rPr>
        <w:t>Exhibit 3-1</w:t>
      </w:r>
      <w:r>
        <w:rPr>
          <w:i/>
          <w:sz w:val="20"/>
        </w:rPr>
        <w:t>.8</w:t>
      </w:r>
      <w:ins w:id="166" w:author="ColWorx Inc" w:date="2015-03-02T21:27:00Z">
        <w:r w:rsidR="00390F3A">
          <w:rPr>
            <w:i/>
            <w:sz w:val="20"/>
          </w:rPr>
          <w:t>a</w:t>
        </w:r>
      </w:ins>
      <w:r w:rsidRPr="00615AED">
        <w:rPr>
          <w:i/>
          <w:sz w:val="20"/>
        </w:rPr>
        <w:t xml:space="preserve">: </w:t>
      </w:r>
      <w:r w:rsidR="00B32255">
        <w:rPr>
          <w:i/>
          <w:sz w:val="20"/>
        </w:rPr>
        <w:t>Claims</w:t>
      </w:r>
      <w:r w:rsidRPr="00615AED">
        <w:rPr>
          <w:i/>
          <w:sz w:val="20"/>
        </w:rPr>
        <w:t xml:space="preserve"> </w:t>
      </w:r>
      <w:r>
        <w:rPr>
          <w:i/>
          <w:sz w:val="20"/>
        </w:rPr>
        <w:t xml:space="preserve">view </w:t>
      </w:r>
      <w:r w:rsidRPr="00615AED">
        <w:rPr>
          <w:i/>
          <w:sz w:val="20"/>
        </w:rPr>
        <w:t>screen integrating existing features</w:t>
      </w:r>
      <w:r>
        <w:rPr>
          <w:i/>
          <w:sz w:val="20"/>
        </w:rPr>
        <w:t>, filters,</w:t>
      </w:r>
      <w:r w:rsidRPr="00615AED">
        <w:rPr>
          <w:i/>
          <w:sz w:val="20"/>
        </w:rPr>
        <w:t xml:space="preserve"> better UI and </w:t>
      </w:r>
      <w:r>
        <w:rPr>
          <w:i/>
          <w:sz w:val="20"/>
        </w:rPr>
        <w:t>search</w:t>
      </w:r>
      <w:r w:rsidR="00C6001D">
        <w:rPr>
          <w:i/>
          <w:sz w:val="20"/>
        </w:rPr>
        <w:t xml:space="preserve"> (Ref CLAIM-4, CLAIM-5</w:t>
      </w:r>
      <w:r w:rsidR="009A19AB">
        <w:rPr>
          <w:i/>
          <w:sz w:val="20"/>
        </w:rPr>
        <w:t>, CLAIM-10, CLAIM-11 and CLAIM-12</w:t>
      </w:r>
      <w:r w:rsidR="00C6001D">
        <w:rPr>
          <w:i/>
          <w:sz w:val="20"/>
        </w:rPr>
        <w:t>)</w:t>
      </w:r>
    </w:p>
    <w:p w14:paraId="58ECE66F" w14:textId="77777777" w:rsidR="00D95EE5" w:rsidRDefault="00D95EE5">
      <w:pPr>
        <w:pStyle w:val="Normal1"/>
      </w:pPr>
    </w:p>
    <w:p w14:paraId="135117BA" w14:textId="77777777" w:rsidR="00442F09" w:rsidRDefault="008538E8">
      <w:pPr>
        <w:pStyle w:val="Normal1"/>
      </w:pPr>
      <w:r>
        <w:t>CLAIM-5:</w:t>
      </w:r>
      <w:r>
        <w:tab/>
        <w:t>Claim search: The System shall provide the ability to search for Claims.</w:t>
      </w:r>
    </w:p>
    <w:p w14:paraId="29080786" w14:textId="77777777" w:rsidR="00442F09" w:rsidRDefault="008538E8">
      <w:pPr>
        <w:pStyle w:val="Normal1"/>
      </w:pPr>
      <w:r>
        <w:tab/>
      </w:r>
      <w:r>
        <w:tab/>
        <w:t>Claims shall be searchable by the majority of Claim information.</w:t>
      </w:r>
    </w:p>
    <w:p w14:paraId="34156810" w14:textId="77777777" w:rsidR="00442F09" w:rsidRDefault="008538E8">
      <w:pPr>
        <w:pStyle w:val="Normal1"/>
      </w:pPr>
      <w:r>
        <w:tab/>
      </w:r>
      <w:r>
        <w:tab/>
      </w:r>
    </w:p>
    <w:p w14:paraId="3445F31F" w14:textId="77777777" w:rsidR="00442F09" w:rsidRDefault="008538E8">
      <w:pPr>
        <w:pStyle w:val="Normal1"/>
      </w:pPr>
      <w:r>
        <w:tab/>
      </w:r>
      <w:r>
        <w:tab/>
        <w:t xml:space="preserve">An optimized interface shall be provided to search for a Claim by claim number, </w:t>
      </w:r>
    </w:p>
    <w:p w14:paraId="7A8CC6C6" w14:textId="77777777" w:rsidR="00442F09" w:rsidRDefault="008538E8">
      <w:pPr>
        <w:pStyle w:val="Normal1"/>
        <w:ind w:left="1440"/>
        <w:rPr>
          <w:ins w:id="167" w:author="ColWorx Inc" w:date="2015-03-02T21:23:00Z"/>
        </w:rPr>
      </w:pPr>
      <w:r>
        <w:t>which will include best possible tab order, consolidated contact data, and cross file search capability, as well as a unified Journal with jump links to sections.</w:t>
      </w:r>
    </w:p>
    <w:p w14:paraId="2B76E73D" w14:textId="77777777" w:rsidR="00C67421" w:rsidRDefault="00C67421">
      <w:pPr>
        <w:pStyle w:val="Normal1"/>
        <w:ind w:left="1440"/>
        <w:rPr>
          <w:ins w:id="168" w:author="ColWorx Inc" w:date="2015-03-02T21:23:00Z"/>
        </w:rPr>
      </w:pPr>
    </w:p>
    <w:p w14:paraId="0B91E10F" w14:textId="5BCA0F4E" w:rsidR="00C67421" w:rsidRDefault="00C67421" w:rsidP="00C67421">
      <w:pPr>
        <w:pStyle w:val="Normal1"/>
        <w:rPr>
          <w:ins w:id="169" w:author="ColWorx Inc" w:date="2015-03-02T21:24:00Z"/>
        </w:rPr>
      </w:pPr>
      <w:ins w:id="170" w:author="ColWorx Inc" w:date="2015-03-02T21:24:00Z">
        <w:r>
          <w:rPr>
            <w:noProof/>
          </w:rPr>
          <w:lastRenderedPageBreak/>
          <w:drawing>
            <wp:inline distT="0" distB="0" distL="0" distR="0" wp14:anchorId="5241A576" wp14:editId="5D57480C">
              <wp:extent cx="5480436" cy="6745151"/>
              <wp:effectExtent l="0" t="0" r="6350" b="11430"/>
              <wp:docPr id="24" name="Picture 24" descr="Macintosh HD:Users:ZahoorIqbal:Documents:Purco:02-03-2015-Purco-Final:3-1.11 Today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ahoorIqbal:Documents:Purco:02-03-2015-Purco-Final:3-1.11 Today scree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578" cy="6745326"/>
                      </a:xfrm>
                      <a:prstGeom prst="rect">
                        <a:avLst/>
                      </a:prstGeom>
                      <a:noFill/>
                      <a:ln>
                        <a:noFill/>
                      </a:ln>
                    </pic:spPr>
                  </pic:pic>
                </a:graphicData>
              </a:graphic>
            </wp:inline>
          </w:drawing>
        </w:r>
      </w:ins>
    </w:p>
    <w:p w14:paraId="10638D8D" w14:textId="4028CEF0" w:rsidR="00C67421" w:rsidRDefault="00C67421" w:rsidP="00C67421">
      <w:pPr>
        <w:pStyle w:val="Normal1"/>
        <w:rPr>
          <w:ins w:id="171" w:author="ColWorx Inc" w:date="2015-03-02T21:24:00Z"/>
          <w:i/>
          <w:sz w:val="20"/>
        </w:rPr>
      </w:pPr>
      <w:ins w:id="172" w:author="ColWorx Inc" w:date="2015-03-02T21:24:00Z">
        <w:r w:rsidRPr="00390F3A">
          <w:rPr>
            <w:i/>
            <w:color w:val="0D0D0D" w:themeColor="text1" w:themeTint="F2"/>
            <w:sz w:val="20"/>
          </w:rPr>
          <w:t>Exhibit 3-1.8</w:t>
        </w:r>
      </w:ins>
      <w:ins w:id="173" w:author="ColWorx Inc" w:date="2015-03-02T21:27:00Z">
        <w:r w:rsidR="00390F3A">
          <w:rPr>
            <w:i/>
            <w:color w:val="0D0D0D" w:themeColor="text1" w:themeTint="F2"/>
            <w:sz w:val="20"/>
          </w:rPr>
          <w:t>b</w:t>
        </w:r>
      </w:ins>
      <w:ins w:id="174" w:author="ColWorx Inc" w:date="2015-03-02T21:24:00Z">
        <w:r w:rsidRPr="00390F3A">
          <w:rPr>
            <w:i/>
            <w:color w:val="0D0D0D" w:themeColor="text1" w:themeTint="F2"/>
            <w:sz w:val="20"/>
          </w:rPr>
          <w:t xml:space="preserve">: Claims </w:t>
        </w:r>
      </w:ins>
      <w:ins w:id="175" w:author="ColWorx Inc" w:date="2015-03-02T21:28:00Z">
        <w:r w:rsidR="006A6148">
          <w:rPr>
            <w:i/>
            <w:color w:val="0D0D0D" w:themeColor="text1" w:themeTint="F2"/>
            <w:sz w:val="20"/>
          </w:rPr>
          <w:t xml:space="preserve">Advanced Search </w:t>
        </w:r>
      </w:ins>
      <w:ins w:id="176" w:author="ColWorx Inc" w:date="2015-03-02T21:24:00Z">
        <w:r w:rsidR="006A6148">
          <w:rPr>
            <w:i/>
            <w:color w:val="0D0D0D" w:themeColor="text1" w:themeTint="F2"/>
            <w:sz w:val="20"/>
          </w:rPr>
          <w:t xml:space="preserve">integrating more search </w:t>
        </w:r>
        <w:r w:rsidRPr="00390F3A">
          <w:rPr>
            <w:i/>
            <w:color w:val="0D0D0D" w:themeColor="text1" w:themeTint="F2"/>
            <w:sz w:val="20"/>
          </w:rPr>
          <w:t>filters (Ref CLAIM-4, CLAIM-5, CLAIM-10, CLAIM-11 and CLAIM-12</w:t>
        </w:r>
        <w:r>
          <w:rPr>
            <w:i/>
            <w:sz w:val="20"/>
          </w:rPr>
          <w:t>)</w:t>
        </w:r>
      </w:ins>
    </w:p>
    <w:p w14:paraId="7873DFF4" w14:textId="77777777" w:rsidR="00C67421" w:rsidRDefault="00C67421" w:rsidP="00C67421">
      <w:pPr>
        <w:pStyle w:val="Normal1"/>
      </w:pPr>
    </w:p>
    <w:p w14:paraId="05B283F5" w14:textId="77777777" w:rsidR="00442F09" w:rsidRDefault="008538E8">
      <w:pPr>
        <w:pStyle w:val="Normal1"/>
      </w:pPr>
      <w:r>
        <w:tab/>
      </w:r>
      <w:r>
        <w:tab/>
      </w:r>
    </w:p>
    <w:p w14:paraId="2C7D0261" w14:textId="77777777" w:rsidR="00442F09" w:rsidRDefault="008538E8">
      <w:pPr>
        <w:pStyle w:val="Normal1"/>
      </w:pPr>
      <w:r>
        <w:t>CLAIM-6:</w:t>
      </w:r>
      <w:r>
        <w:tab/>
      </w:r>
      <w:r>
        <w:rPr>
          <w:highlight w:val="yellow"/>
        </w:rPr>
        <w:t>[SDI &amp; PurCo]</w:t>
      </w:r>
      <w:r>
        <w:t xml:space="preserve"> Statute of Limitation view:  The System shall provide a </w:t>
      </w:r>
    </w:p>
    <w:p w14:paraId="52D11BCD" w14:textId="77777777" w:rsidR="00442F09" w:rsidRDefault="008C4DC0" w:rsidP="008C4DC0">
      <w:pPr>
        <w:pStyle w:val="Normal1"/>
        <w:ind w:left="1440"/>
      </w:pPr>
      <w:r>
        <w:t xml:space="preserve">mechanism for </w:t>
      </w:r>
      <w:r w:rsidR="008538E8">
        <w:t xml:space="preserve">alerting employees of Claims that are approaching the Claim’s </w:t>
      </w:r>
      <w:r>
        <w:t xml:space="preserve">          </w:t>
      </w:r>
      <w:r w:rsidR="008538E8">
        <w:t>Statute of Limitation (via a more accurate calculation)</w:t>
      </w:r>
    </w:p>
    <w:p w14:paraId="3B247C23" w14:textId="77777777" w:rsidR="00442F09" w:rsidRDefault="008538E8">
      <w:pPr>
        <w:pStyle w:val="Normal1"/>
      </w:pPr>
      <w:r>
        <w:tab/>
      </w:r>
      <w:r>
        <w:tab/>
        <w:t xml:space="preserve">Employees must acknowledge this view before proceeding to use the System.  </w:t>
      </w:r>
    </w:p>
    <w:p w14:paraId="01BB1D71" w14:textId="77777777" w:rsidR="00442F09" w:rsidRDefault="008538E8">
      <w:pPr>
        <w:pStyle w:val="Normal1"/>
        <w:ind w:left="720" w:firstLine="720"/>
      </w:pPr>
      <w:r>
        <w:t>There should be a better visual color metaphor for aging of SOL.</w:t>
      </w:r>
    </w:p>
    <w:p w14:paraId="0265198C" w14:textId="53133B4E" w:rsidR="00442F09" w:rsidRDefault="0021795F">
      <w:pPr>
        <w:pStyle w:val="Normal1"/>
      </w:pPr>
      <w:commentRangeStart w:id="177"/>
      <w:r>
        <w:rPr>
          <w:noProof/>
          <w:sz w:val="16"/>
          <w:szCs w:val="16"/>
        </w:rPr>
        <w:lastRenderedPageBreak/>
        <w:drawing>
          <wp:inline distT="0" distB="0" distL="0" distR="0" wp14:anchorId="23D6FDF9" wp14:editId="4B364E75">
            <wp:extent cx="5072932" cy="62436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 Statute.jpg"/>
                    <pic:cNvPicPr/>
                  </pic:nvPicPr>
                  <pic:blipFill>
                    <a:blip r:embed="rId20">
                      <a:extLst>
                        <a:ext uri="{28A0092B-C50C-407E-A947-70E740481C1C}">
                          <a14:useLocalDpi xmlns:a14="http://schemas.microsoft.com/office/drawing/2010/main" val="0"/>
                        </a:ext>
                      </a:extLst>
                    </a:blip>
                    <a:stretch>
                      <a:fillRect/>
                    </a:stretch>
                  </pic:blipFill>
                  <pic:spPr>
                    <a:xfrm>
                      <a:off x="0" y="0"/>
                      <a:ext cx="5076327" cy="6247786"/>
                    </a:xfrm>
                    <a:prstGeom prst="rect">
                      <a:avLst/>
                    </a:prstGeom>
                  </pic:spPr>
                </pic:pic>
              </a:graphicData>
            </a:graphic>
          </wp:inline>
        </w:drawing>
      </w:r>
      <w:commentRangeEnd w:id="177"/>
      <w:r w:rsidR="007760BE">
        <w:rPr>
          <w:rStyle w:val="CommentReference"/>
        </w:rPr>
        <w:commentReference w:id="177"/>
      </w:r>
      <w:r w:rsidR="001C3420">
        <w:rPr>
          <w:rStyle w:val="CommentReference"/>
        </w:rPr>
        <w:commentReference w:id="178"/>
      </w:r>
    </w:p>
    <w:p w14:paraId="7B91CAC1" w14:textId="77777777" w:rsidR="00D95EE5" w:rsidRDefault="00D95EE5">
      <w:pPr>
        <w:pStyle w:val="Normal1"/>
        <w:rPr>
          <w:i/>
          <w:sz w:val="20"/>
        </w:rPr>
      </w:pPr>
      <w:r w:rsidRPr="00615AED">
        <w:rPr>
          <w:i/>
          <w:sz w:val="20"/>
        </w:rPr>
        <w:t>Exhibit 3-1</w:t>
      </w:r>
      <w:r>
        <w:rPr>
          <w:i/>
          <w:sz w:val="20"/>
        </w:rPr>
        <w:t>.9</w:t>
      </w:r>
      <w:r w:rsidRPr="00615AED">
        <w:rPr>
          <w:i/>
          <w:sz w:val="20"/>
        </w:rPr>
        <w:t xml:space="preserve">: </w:t>
      </w:r>
      <w:r>
        <w:rPr>
          <w:i/>
          <w:sz w:val="20"/>
        </w:rPr>
        <w:t>Statute of Limitation</w:t>
      </w:r>
      <w:r w:rsidRPr="00615AED">
        <w:rPr>
          <w:i/>
          <w:sz w:val="20"/>
        </w:rPr>
        <w:t xml:space="preserve"> screen </w:t>
      </w:r>
      <w:r>
        <w:rPr>
          <w:i/>
          <w:sz w:val="20"/>
        </w:rPr>
        <w:t>showing top view and added drilldown feature for claims</w:t>
      </w:r>
      <w:r w:rsidR="00C6001D">
        <w:rPr>
          <w:i/>
          <w:sz w:val="20"/>
        </w:rPr>
        <w:t xml:space="preserve"> (Ref CLAIM-6)</w:t>
      </w:r>
    </w:p>
    <w:p w14:paraId="231C361C" w14:textId="77777777" w:rsidR="00D95EE5" w:rsidRDefault="00D95EE5">
      <w:pPr>
        <w:pStyle w:val="Normal1"/>
      </w:pPr>
    </w:p>
    <w:p w14:paraId="0C54A704" w14:textId="77777777" w:rsidR="00442F09" w:rsidRDefault="008538E8">
      <w:pPr>
        <w:pStyle w:val="Normal1"/>
      </w:pPr>
      <w:r>
        <w:t>CLAIM-7:</w:t>
      </w:r>
      <w:r>
        <w:tab/>
        <w:t xml:space="preserve">Promissory view:  The System shall provide a mechanism for viewing Claims </w:t>
      </w:r>
    </w:p>
    <w:p w14:paraId="26980BF0" w14:textId="77777777" w:rsidR="00442F09" w:rsidRDefault="008538E8">
      <w:pPr>
        <w:pStyle w:val="Normal1"/>
      </w:pPr>
      <w:r>
        <w:tab/>
      </w:r>
      <w:r>
        <w:tab/>
        <w:t>with payments that are past due.</w:t>
      </w:r>
    </w:p>
    <w:p w14:paraId="320EB49B" w14:textId="517806D9" w:rsidR="00442F09" w:rsidRDefault="0021795F">
      <w:pPr>
        <w:pStyle w:val="Normal1"/>
      </w:pPr>
      <w:r>
        <w:rPr>
          <w:noProof/>
          <w:sz w:val="16"/>
          <w:szCs w:val="16"/>
        </w:rPr>
        <w:lastRenderedPageBreak/>
        <w:drawing>
          <wp:inline distT="0" distB="0" distL="0" distR="0" wp14:anchorId="04AB83FC" wp14:editId="260D2F2B">
            <wp:extent cx="5033176" cy="61946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0 Promissory screen.jpg"/>
                    <pic:cNvPicPr/>
                  </pic:nvPicPr>
                  <pic:blipFill>
                    <a:blip r:embed="rId21">
                      <a:extLst>
                        <a:ext uri="{28A0092B-C50C-407E-A947-70E740481C1C}">
                          <a14:useLocalDpi xmlns:a14="http://schemas.microsoft.com/office/drawing/2010/main" val="0"/>
                        </a:ext>
                      </a:extLst>
                    </a:blip>
                    <a:stretch>
                      <a:fillRect/>
                    </a:stretch>
                  </pic:blipFill>
                  <pic:spPr>
                    <a:xfrm>
                      <a:off x="0" y="0"/>
                      <a:ext cx="5040164" cy="6203278"/>
                    </a:xfrm>
                    <a:prstGeom prst="rect">
                      <a:avLst/>
                    </a:prstGeom>
                  </pic:spPr>
                </pic:pic>
              </a:graphicData>
            </a:graphic>
          </wp:inline>
        </w:drawing>
      </w:r>
      <w:r w:rsidR="001C3420">
        <w:rPr>
          <w:rStyle w:val="CommentReference"/>
        </w:rPr>
        <w:commentReference w:id="179"/>
      </w:r>
    </w:p>
    <w:p w14:paraId="79335D8B" w14:textId="77777777" w:rsidR="00D95EE5" w:rsidRDefault="00D95EE5">
      <w:pPr>
        <w:pStyle w:val="Normal1"/>
      </w:pPr>
      <w:r w:rsidRPr="00615AED">
        <w:rPr>
          <w:i/>
          <w:sz w:val="20"/>
        </w:rPr>
        <w:t>Exhibit 3-</w:t>
      </w:r>
      <w:commentRangeStart w:id="180"/>
      <w:r w:rsidRPr="00615AED">
        <w:rPr>
          <w:i/>
          <w:sz w:val="20"/>
        </w:rPr>
        <w:t>1</w:t>
      </w:r>
      <w:commentRangeEnd w:id="180"/>
      <w:r w:rsidR="007760BE">
        <w:rPr>
          <w:rStyle w:val="CommentReference"/>
        </w:rPr>
        <w:commentReference w:id="180"/>
      </w:r>
      <w:r>
        <w:rPr>
          <w:i/>
          <w:sz w:val="20"/>
        </w:rPr>
        <w:t>.10</w:t>
      </w:r>
      <w:r w:rsidRPr="00615AED">
        <w:rPr>
          <w:i/>
          <w:sz w:val="20"/>
        </w:rPr>
        <w:t xml:space="preserve">: </w:t>
      </w:r>
      <w:r>
        <w:rPr>
          <w:i/>
          <w:sz w:val="20"/>
        </w:rPr>
        <w:t>Pro</w:t>
      </w:r>
      <w:r w:rsidR="00C6001D">
        <w:rPr>
          <w:i/>
          <w:sz w:val="20"/>
        </w:rPr>
        <w:t>missory</w:t>
      </w:r>
      <w:r w:rsidRPr="00615AED">
        <w:rPr>
          <w:i/>
          <w:sz w:val="20"/>
        </w:rPr>
        <w:t xml:space="preserve"> screen integrating existing features better UI </w:t>
      </w:r>
      <w:r w:rsidR="009A19AB">
        <w:rPr>
          <w:i/>
          <w:sz w:val="20"/>
        </w:rPr>
        <w:t>(Ref CLAIM-7)</w:t>
      </w:r>
    </w:p>
    <w:p w14:paraId="4298A963" w14:textId="0E2E7BA7" w:rsidR="0021795F" w:rsidRDefault="0021795F">
      <w:r>
        <w:br w:type="page"/>
      </w:r>
    </w:p>
    <w:p w14:paraId="284A5ECE" w14:textId="77777777" w:rsidR="00D95EE5" w:rsidRDefault="00D95EE5">
      <w:pPr>
        <w:pStyle w:val="Normal1"/>
      </w:pPr>
    </w:p>
    <w:p w14:paraId="75A71999" w14:textId="77777777" w:rsidR="00442F09" w:rsidRDefault="008538E8">
      <w:pPr>
        <w:pStyle w:val="Normal1"/>
      </w:pPr>
      <w:r>
        <w:t>CLAIM-8:</w:t>
      </w:r>
      <w:r>
        <w:tab/>
        <w:t>Today view:  The System shall provide a mechanism for viewing Claims</w:t>
      </w:r>
    </w:p>
    <w:p w14:paraId="268DEC3C" w14:textId="77777777" w:rsidR="00442F09" w:rsidRDefault="008538E8">
      <w:pPr>
        <w:pStyle w:val="Normal1"/>
      </w:pPr>
      <w:r>
        <w:tab/>
      </w:r>
      <w:r>
        <w:tab/>
        <w:t xml:space="preserve">worked by an employee on the current day </w:t>
      </w:r>
      <w:r>
        <w:rPr>
          <w:highlight w:val="yellow"/>
        </w:rPr>
        <w:t xml:space="preserve">(with the ability to put in a date  </w:t>
      </w:r>
    </w:p>
    <w:p w14:paraId="2DAC71C5" w14:textId="77777777" w:rsidR="00442F09" w:rsidRDefault="008538E8">
      <w:pPr>
        <w:pStyle w:val="Normal1"/>
        <w:ind w:left="720" w:firstLine="720"/>
      </w:pPr>
      <w:r>
        <w:rPr>
          <w:highlight w:val="yellow"/>
        </w:rPr>
        <w:t>range).</w:t>
      </w:r>
    </w:p>
    <w:p w14:paraId="4823D3F6" w14:textId="77777777" w:rsidR="0021795F" w:rsidRDefault="0021795F">
      <w:pPr>
        <w:pStyle w:val="Normal1"/>
        <w:ind w:left="720" w:firstLine="720"/>
      </w:pPr>
    </w:p>
    <w:p w14:paraId="4B956057" w14:textId="71C7A873" w:rsidR="00442F09" w:rsidRDefault="00857A3F">
      <w:pPr>
        <w:pStyle w:val="Normal1"/>
      </w:pPr>
      <w:ins w:id="181" w:author="ColWorx Inc" w:date="2015-03-02T20:59:00Z">
        <w:r>
          <w:rPr>
            <w:noProof/>
          </w:rPr>
          <mc:AlternateContent>
            <mc:Choice Requires="wps">
              <w:drawing>
                <wp:anchor distT="0" distB="0" distL="114300" distR="114300" simplePos="0" relativeHeight="251675648" behindDoc="0" locked="0" layoutInCell="1" allowOverlap="1" wp14:anchorId="5E1EB825" wp14:editId="78F7CDF0">
                  <wp:simplePos x="0" y="0"/>
                  <wp:positionH relativeFrom="column">
                    <wp:posOffset>5486400</wp:posOffset>
                  </wp:positionH>
                  <wp:positionV relativeFrom="paragraph">
                    <wp:posOffset>2962275</wp:posOffset>
                  </wp:positionV>
                  <wp:extent cx="3086100" cy="28575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30861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F92E2" w14:textId="33A051D5" w:rsidR="00C67421" w:rsidRDefault="00C67421" w:rsidP="00857A3F">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82" w:author="ColWorx Inc" w:date="2015-03-02T20:29:00Z"/>
                                  <w:rFonts w:asciiTheme="minorHAnsi" w:hAnsiTheme="minorHAnsi"/>
                                  <w:color w:val="17365D" w:themeColor="text2" w:themeShade="BF"/>
                                  <w:sz w:val="20"/>
                                </w:rPr>
                              </w:pPr>
                              <w:ins w:id="183" w:author="ColWorx Inc" w:date="2015-03-02T20:29:00Z">
                                <w:r>
                                  <w:rPr>
                                    <w:rFonts w:asciiTheme="minorHAnsi" w:hAnsiTheme="minorHAnsi"/>
                                    <w:color w:val="17365D" w:themeColor="text2" w:themeShade="BF"/>
                                    <w:sz w:val="20"/>
                                  </w:rPr>
                                  <w:t>CMS Project Admi</w:t>
                                </w:r>
                                <w:r w:rsidR="006A6148">
                                  <w:rPr>
                                    <w:rFonts w:asciiTheme="minorHAnsi" w:hAnsiTheme="minorHAnsi"/>
                                    <w:color w:val="17365D" w:themeColor="text2" w:themeShade="BF"/>
                                    <w:sz w:val="20"/>
                                  </w:rPr>
                                  <w:t>n. Comments Pg. 19</w:t>
                                </w:r>
                                <w:bookmarkStart w:id="184" w:name="_GoBack"/>
                                <w:bookmarkEnd w:id="184"/>
                                <w:r>
                                  <w:rPr>
                                    <w:rFonts w:asciiTheme="minorHAnsi" w:hAnsiTheme="minorHAnsi"/>
                                    <w:color w:val="17365D" w:themeColor="text2" w:themeShade="BF"/>
                                    <w:sz w:val="20"/>
                                  </w:rPr>
                                  <w:t>:</w:t>
                                </w:r>
                              </w:ins>
                            </w:p>
                            <w:p w14:paraId="412039F2" w14:textId="77777777" w:rsidR="00C67421" w:rsidRDefault="00C67421" w:rsidP="00857A3F">
                              <w:pPr>
                                <w:pStyle w:val="NoSpacing"/>
                                <w:rPr>
                                  <w:ins w:id="185" w:author="ColWorx Inc" w:date="2015-03-02T21:00:00Z"/>
                                </w:rPr>
                              </w:pPr>
                              <w:ins w:id="186" w:author="ColWorx Inc" w:date="2015-03-02T21:00:00Z">
                                <w:r>
                                  <w:t xml:space="preserve">Can we get a search box for email addresses? It needs to be a box that searches “like” email </w:t>
                                </w:r>
                              </w:ins>
                            </w:p>
                            <w:p w14:paraId="0C5BE065" w14:textId="3010226C" w:rsidR="00C67421" w:rsidRDefault="00C67421" w:rsidP="00857A3F">
                              <w:pPr>
                                <w:pStyle w:val="NoSpacing"/>
                                <w:rPr>
                                  <w:ins w:id="187" w:author="ColWorx Inc" w:date="2015-03-02T21:00:00Z"/>
                                </w:rPr>
                              </w:pPr>
                              <w:ins w:id="188" w:author="ColWorx Inc" w:date="2015-03-02T21:00:00Z">
                                <w:r>
                                  <w:t xml:space="preserve">addresses so that you can search for just a name in the email address and it would pull up </w:t>
                                </w:r>
                              </w:ins>
                            </w:p>
                            <w:p w14:paraId="3BBC3040" w14:textId="5A26F651" w:rsidR="00C67421" w:rsidRDefault="00C67421" w:rsidP="00857A3F">
                              <w:pPr>
                                <w:pStyle w:val="NoSpacing"/>
                                <w:rPr>
                                  <w:ins w:id="189" w:author="ColWorx Inc" w:date="2015-03-02T21:00:00Z"/>
                                </w:rPr>
                              </w:pPr>
                              <w:ins w:id="190" w:author="ColWorx Inc" w:date="2015-03-02T21:00:00Z">
                                <w:r>
                                  <w:t>any email address with that name in it. (</w:t>
                                </w:r>
                                <w:r w:rsidRPr="00857A3F">
                                  <w:rPr>
                                    <w:highlight w:val="yellow"/>
                                  </w:rPr>
                                  <w:t>Added</w:t>
                                </w:r>
                                <w:r>
                                  <w:t>)</w:t>
                                </w:r>
                              </w:ins>
                            </w:p>
                            <w:p w14:paraId="3D93CB83" w14:textId="77777777" w:rsidR="00C67421" w:rsidRDefault="00C67421" w:rsidP="00857A3F">
                              <w:pPr>
                                <w:rPr>
                                  <w:ins w:id="191" w:author="ColWorx Inc" w:date="2015-03-02T21:00:00Z"/>
                                </w:rPr>
                              </w:pPr>
                            </w:p>
                            <w:p w14:paraId="69F32645" w14:textId="77777777" w:rsidR="00C67421" w:rsidRDefault="00C67421" w:rsidP="00857A3F">
                              <w:pPr>
                                <w:rPr>
                                  <w:ins w:id="192" w:author="ColWorx Inc" w:date="2015-03-02T21:00:00Z"/>
                                </w:rPr>
                              </w:pPr>
                              <w:ins w:id="193" w:author="ColWorx Inc" w:date="2015-03-02T21:00:00Z">
                                <w:r>
                                  <w:t>Does the phone number need to be entered with or without dashes when searching? Once we get the new system all current employees will know, but an i.e. note for future employees would be helpful. (</w:t>
                                </w:r>
                                <w:r w:rsidRPr="00A3126F">
                                  <w:rPr>
                                    <w:highlight w:val="yellow"/>
                                  </w:rPr>
                                  <w:t>Standard Format ###-###-####</w:t>
                                </w:r>
                                <w:r>
                                  <w:rPr>
                                    <w:highlight w:val="yellow"/>
                                  </w:rPr>
                                  <w:t xml:space="preserve"> dashes auto included</w:t>
                                </w:r>
                                <w:r w:rsidRPr="00A3126F">
                                  <w:rPr>
                                    <w:highlight w:val="yellow"/>
                                  </w:rPr>
                                  <w:t>)</w:t>
                                </w:r>
                              </w:ins>
                            </w:p>
                            <w:p w14:paraId="0732A279" w14:textId="5BEA287D" w:rsidR="00C67421" w:rsidRPr="00737225" w:rsidRDefault="00C67421" w:rsidP="0085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4" type="#_x0000_t202" style="position:absolute;margin-left:6in;margin-top:233.25pt;width:243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" filled="f" stroked="f">
                  <v:textbox>
                    <w:txbxContent>
                      <w:p w14:paraId="267F92E2" w14:textId="33A051D5" w:rsidR="00C67421" w:rsidRDefault="00C67421" w:rsidP="00857A3F">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194" w:author="ColWorx Inc" w:date="2015-03-02T20:29:00Z"/>
                            <w:rFonts w:asciiTheme="minorHAnsi" w:hAnsiTheme="minorHAnsi"/>
                            <w:color w:val="17365D" w:themeColor="text2" w:themeShade="BF"/>
                            <w:sz w:val="20"/>
                          </w:rPr>
                        </w:pPr>
                        <w:ins w:id="195" w:author="ColWorx Inc" w:date="2015-03-02T20:29:00Z">
                          <w:r>
                            <w:rPr>
                              <w:rFonts w:asciiTheme="minorHAnsi" w:hAnsiTheme="minorHAnsi"/>
                              <w:color w:val="17365D" w:themeColor="text2" w:themeShade="BF"/>
                              <w:sz w:val="20"/>
                            </w:rPr>
                            <w:t>CMS Project Admi</w:t>
                          </w:r>
                          <w:r w:rsidR="006A6148">
                            <w:rPr>
                              <w:rFonts w:asciiTheme="minorHAnsi" w:hAnsiTheme="minorHAnsi"/>
                              <w:color w:val="17365D" w:themeColor="text2" w:themeShade="BF"/>
                              <w:sz w:val="20"/>
                            </w:rPr>
                            <w:t>n. Comments Pg. 19</w:t>
                          </w:r>
                          <w:bookmarkStart w:id="196" w:name="_GoBack"/>
                          <w:bookmarkEnd w:id="196"/>
                          <w:r>
                            <w:rPr>
                              <w:rFonts w:asciiTheme="minorHAnsi" w:hAnsiTheme="minorHAnsi"/>
                              <w:color w:val="17365D" w:themeColor="text2" w:themeShade="BF"/>
                              <w:sz w:val="20"/>
                            </w:rPr>
                            <w:t>:</w:t>
                          </w:r>
                        </w:ins>
                      </w:p>
                      <w:p w14:paraId="412039F2" w14:textId="77777777" w:rsidR="00C67421" w:rsidRDefault="00C67421" w:rsidP="00857A3F">
                        <w:pPr>
                          <w:pStyle w:val="NoSpacing"/>
                          <w:rPr>
                            <w:ins w:id="197" w:author="ColWorx Inc" w:date="2015-03-02T21:00:00Z"/>
                          </w:rPr>
                        </w:pPr>
                        <w:ins w:id="198" w:author="ColWorx Inc" w:date="2015-03-02T21:00:00Z">
                          <w:r>
                            <w:t xml:space="preserve">Can we get a search box for email addresses? It needs to be a box that searches “like” email </w:t>
                          </w:r>
                        </w:ins>
                      </w:p>
                      <w:p w14:paraId="0C5BE065" w14:textId="3010226C" w:rsidR="00C67421" w:rsidRDefault="00C67421" w:rsidP="00857A3F">
                        <w:pPr>
                          <w:pStyle w:val="NoSpacing"/>
                          <w:rPr>
                            <w:ins w:id="199" w:author="ColWorx Inc" w:date="2015-03-02T21:00:00Z"/>
                          </w:rPr>
                        </w:pPr>
                        <w:ins w:id="200" w:author="ColWorx Inc" w:date="2015-03-02T21:00:00Z">
                          <w:r>
                            <w:t xml:space="preserve">addresses so that you can search for just a name in the email address and it would pull up </w:t>
                          </w:r>
                        </w:ins>
                      </w:p>
                      <w:p w14:paraId="3BBC3040" w14:textId="5A26F651" w:rsidR="00C67421" w:rsidRDefault="00C67421" w:rsidP="00857A3F">
                        <w:pPr>
                          <w:pStyle w:val="NoSpacing"/>
                          <w:rPr>
                            <w:ins w:id="201" w:author="ColWorx Inc" w:date="2015-03-02T21:00:00Z"/>
                          </w:rPr>
                        </w:pPr>
                        <w:ins w:id="202" w:author="ColWorx Inc" w:date="2015-03-02T21:00:00Z">
                          <w:r>
                            <w:t>any email address with that name in it. (</w:t>
                          </w:r>
                          <w:r w:rsidRPr="00857A3F">
                            <w:rPr>
                              <w:highlight w:val="yellow"/>
                            </w:rPr>
                            <w:t>Added</w:t>
                          </w:r>
                          <w:r>
                            <w:t>)</w:t>
                          </w:r>
                        </w:ins>
                      </w:p>
                      <w:p w14:paraId="3D93CB83" w14:textId="77777777" w:rsidR="00C67421" w:rsidRDefault="00C67421" w:rsidP="00857A3F">
                        <w:pPr>
                          <w:rPr>
                            <w:ins w:id="203" w:author="ColWorx Inc" w:date="2015-03-02T21:00:00Z"/>
                          </w:rPr>
                        </w:pPr>
                      </w:p>
                      <w:p w14:paraId="69F32645" w14:textId="77777777" w:rsidR="00C67421" w:rsidRDefault="00C67421" w:rsidP="00857A3F">
                        <w:pPr>
                          <w:rPr>
                            <w:ins w:id="204" w:author="ColWorx Inc" w:date="2015-03-02T21:00:00Z"/>
                          </w:rPr>
                        </w:pPr>
                        <w:ins w:id="205" w:author="ColWorx Inc" w:date="2015-03-02T21:00:00Z">
                          <w:r>
                            <w:t>Does the phone number need to be entered with or without dashes when searching? Once we get the new system all current employees will know, but an i.e. note for future employees would be helpful. (</w:t>
                          </w:r>
                          <w:r w:rsidRPr="00A3126F">
                            <w:rPr>
                              <w:highlight w:val="yellow"/>
                            </w:rPr>
                            <w:t>Standard Format ###-###-####</w:t>
                          </w:r>
                          <w:r>
                            <w:rPr>
                              <w:highlight w:val="yellow"/>
                            </w:rPr>
                            <w:t xml:space="preserve"> dashes auto included</w:t>
                          </w:r>
                          <w:r w:rsidRPr="00A3126F">
                            <w:rPr>
                              <w:highlight w:val="yellow"/>
                            </w:rPr>
                            <w:t>)</w:t>
                          </w:r>
                        </w:ins>
                      </w:p>
                      <w:p w14:paraId="0732A279" w14:textId="5BEA287D" w:rsidR="00C67421" w:rsidRPr="00737225" w:rsidRDefault="00C67421" w:rsidP="00857A3F"/>
                    </w:txbxContent>
                  </v:textbox>
                  <w10:wrap type="square"/>
                </v:shape>
              </w:pict>
            </mc:Fallback>
          </mc:AlternateContent>
        </w:r>
      </w:ins>
      <w:ins w:id="206" w:author="ColWorx Inc" w:date="2015-03-02T21:02:00Z">
        <w:r w:rsidR="00756CF1" w:rsidRPr="00756CF1">
          <w:rPr>
            <w:rFonts w:eastAsia="Times New Roman" w:cs="Times New Roman"/>
          </w:rPr>
          <w:t xml:space="preserve"> </w:t>
        </w:r>
      </w:ins>
      <w:ins w:id="207" w:author="ColWorx Inc" w:date="2015-03-02T21:04:00Z">
        <w:r w:rsidR="00756CF1">
          <w:rPr>
            <w:rFonts w:eastAsia="Times New Roman" w:cs="Times New Roman"/>
            <w:noProof/>
          </w:rPr>
          <w:drawing>
            <wp:inline distT="0" distB="0" distL="0" distR="0" wp14:anchorId="7B44CDAF" wp14:editId="1396250A">
              <wp:extent cx="5274798" cy="6492059"/>
              <wp:effectExtent l="0" t="0" r="8890" b="10795"/>
              <wp:docPr id="20" name="Picture 20" descr="Macintosh HD:Users:ZahoorIqbal:Downloads:im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ahoorIqbal:Downloads:img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266" cy="6493866"/>
                      </a:xfrm>
                      <a:prstGeom prst="rect">
                        <a:avLst/>
                      </a:prstGeom>
                      <a:noFill/>
                      <a:ln>
                        <a:noFill/>
                      </a:ln>
                    </pic:spPr>
                  </pic:pic>
                </a:graphicData>
              </a:graphic>
            </wp:inline>
          </w:drawing>
        </w:r>
      </w:ins>
      <w:r w:rsidR="001C3420">
        <w:rPr>
          <w:rStyle w:val="CommentReference"/>
        </w:rPr>
        <w:commentReference w:id="208"/>
      </w:r>
    </w:p>
    <w:p w14:paraId="3C9DD846" w14:textId="77777777" w:rsidR="009A19AB" w:rsidRDefault="009A19AB">
      <w:pPr>
        <w:pStyle w:val="Normal1"/>
        <w:rPr>
          <w:i/>
          <w:sz w:val="20"/>
        </w:rPr>
      </w:pPr>
      <w:r w:rsidRPr="00615AED">
        <w:rPr>
          <w:i/>
          <w:sz w:val="20"/>
        </w:rPr>
        <w:t>Exhibit 3-1</w:t>
      </w:r>
      <w:r>
        <w:rPr>
          <w:i/>
          <w:sz w:val="20"/>
        </w:rPr>
        <w:t>.</w:t>
      </w:r>
      <w:commentRangeStart w:id="209"/>
      <w:r>
        <w:rPr>
          <w:i/>
          <w:sz w:val="20"/>
        </w:rPr>
        <w:t>11</w:t>
      </w:r>
      <w:commentRangeEnd w:id="209"/>
      <w:r w:rsidR="007760BE">
        <w:rPr>
          <w:rStyle w:val="CommentReference"/>
        </w:rPr>
        <w:commentReference w:id="209"/>
      </w:r>
      <w:r w:rsidRPr="00615AED">
        <w:rPr>
          <w:i/>
          <w:sz w:val="20"/>
        </w:rPr>
        <w:t xml:space="preserve">: </w:t>
      </w:r>
      <w:r>
        <w:rPr>
          <w:i/>
          <w:sz w:val="20"/>
        </w:rPr>
        <w:t>Today</w:t>
      </w:r>
      <w:r w:rsidRPr="00615AED">
        <w:rPr>
          <w:i/>
          <w:sz w:val="20"/>
        </w:rPr>
        <w:t xml:space="preserve"> screen integra</w:t>
      </w:r>
      <w:r>
        <w:rPr>
          <w:i/>
          <w:sz w:val="20"/>
        </w:rPr>
        <w:t>ting existing features and date range</w:t>
      </w:r>
      <w:r w:rsidRPr="00615AED">
        <w:rPr>
          <w:i/>
          <w:sz w:val="20"/>
        </w:rPr>
        <w:t xml:space="preserve"> </w:t>
      </w:r>
      <w:r>
        <w:rPr>
          <w:i/>
          <w:sz w:val="20"/>
        </w:rPr>
        <w:t>(Ref CLAIM-8)</w:t>
      </w:r>
    </w:p>
    <w:p w14:paraId="0E7EDA23" w14:textId="0ABE0295" w:rsidR="0021795F" w:rsidRDefault="0021795F">
      <w:r>
        <w:br w:type="page"/>
      </w:r>
    </w:p>
    <w:p w14:paraId="3675B8D7" w14:textId="2BE65508" w:rsidR="009A19AB" w:rsidRDefault="009A19AB">
      <w:pPr>
        <w:pStyle w:val="Normal1"/>
      </w:pPr>
    </w:p>
    <w:p w14:paraId="338328FD" w14:textId="77777777" w:rsidR="00442F09" w:rsidRDefault="008538E8">
      <w:pPr>
        <w:pStyle w:val="Normal1"/>
      </w:pPr>
      <w:r>
        <w:t>CLAIM-9:</w:t>
      </w:r>
      <w:r>
        <w:tab/>
        <w:t>My Folders: The System shall provide a mechanism for ‘bookmarking’ pertinent</w:t>
      </w:r>
    </w:p>
    <w:p w14:paraId="49C83532" w14:textId="77777777" w:rsidR="00442F09" w:rsidRDefault="008538E8">
      <w:pPr>
        <w:pStyle w:val="Normal1"/>
      </w:pPr>
      <w:r>
        <w:tab/>
      </w:r>
      <w:r>
        <w:tab/>
        <w:t>Claims for an Employee.</w:t>
      </w:r>
    </w:p>
    <w:p w14:paraId="06069B71" w14:textId="77777777" w:rsidR="009E217A" w:rsidRDefault="0043584E">
      <w:pPr>
        <w:pStyle w:val="Normal1"/>
      </w:pPr>
      <w:r>
        <w:rPr>
          <w:rStyle w:val="CommentReference"/>
        </w:rPr>
        <w:commentReference w:id="210"/>
      </w:r>
      <w:commentRangeStart w:id="211"/>
      <w:r w:rsidR="009E217A">
        <w:rPr>
          <w:noProof/>
        </w:rPr>
        <w:drawing>
          <wp:inline distT="0" distB="0" distL="0" distR="0" wp14:anchorId="7996A639" wp14:editId="6BE0D8D6">
            <wp:extent cx="4866198" cy="59891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2 Bookmarking screen.jpg"/>
                    <pic:cNvPicPr/>
                  </pic:nvPicPr>
                  <pic:blipFill>
                    <a:blip r:embed="rId23">
                      <a:extLst>
                        <a:ext uri="{28A0092B-C50C-407E-A947-70E740481C1C}">
                          <a14:useLocalDpi xmlns:a14="http://schemas.microsoft.com/office/drawing/2010/main" val="0"/>
                        </a:ext>
                      </a:extLst>
                    </a:blip>
                    <a:stretch>
                      <a:fillRect/>
                    </a:stretch>
                  </pic:blipFill>
                  <pic:spPr>
                    <a:xfrm>
                      <a:off x="0" y="0"/>
                      <a:ext cx="4872373" cy="5996766"/>
                    </a:xfrm>
                    <a:prstGeom prst="rect">
                      <a:avLst/>
                    </a:prstGeom>
                  </pic:spPr>
                </pic:pic>
              </a:graphicData>
            </a:graphic>
          </wp:inline>
        </w:drawing>
      </w:r>
      <w:commentRangeEnd w:id="211"/>
      <w:r w:rsidR="007760BE">
        <w:rPr>
          <w:rStyle w:val="CommentReference"/>
        </w:rPr>
        <w:commentReference w:id="211"/>
      </w:r>
    </w:p>
    <w:p w14:paraId="3F7A4589" w14:textId="1A7E8601" w:rsidR="009A19AB" w:rsidRDefault="009A19AB">
      <w:pPr>
        <w:pStyle w:val="Normal1"/>
      </w:pPr>
      <w:r w:rsidRPr="00615AED">
        <w:rPr>
          <w:i/>
          <w:sz w:val="20"/>
        </w:rPr>
        <w:t>Exhibit 3-1</w:t>
      </w:r>
      <w:r>
        <w:rPr>
          <w:i/>
          <w:sz w:val="20"/>
        </w:rPr>
        <w:t>.12</w:t>
      </w:r>
      <w:r w:rsidRPr="00615AED">
        <w:rPr>
          <w:i/>
          <w:sz w:val="20"/>
        </w:rPr>
        <w:t xml:space="preserve">: </w:t>
      </w:r>
      <w:r>
        <w:rPr>
          <w:i/>
          <w:sz w:val="20"/>
        </w:rPr>
        <w:t xml:space="preserve">Bookmarking </w:t>
      </w:r>
      <w:r w:rsidRPr="00615AED">
        <w:rPr>
          <w:i/>
          <w:sz w:val="20"/>
        </w:rPr>
        <w:t>screen integra</w:t>
      </w:r>
      <w:r>
        <w:rPr>
          <w:i/>
          <w:sz w:val="20"/>
        </w:rPr>
        <w:t>ting existing features</w:t>
      </w:r>
      <w:r w:rsidRPr="00615AED">
        <w:rPr>
          <w:i/>
          <w:sz w:val="20"/>
        </w:rPr>
        <w:t xml:space="preserve"> </w:t>
      </w:r>
      <w:r>
        <w:rPr>
          <w:i/>
          <w:sz w:val="20"/>
        </w:rPr>
        <w:t>(Ref CLAIM-9)</w:t>
      </w:r>
    </w:p>
    <w:p w14:paraId="02E78F43" w14:textId="77777777" w:rsidR="009E217A" w:rsidRDefault="009E217A">
      <w:pPr>
        <w:pStyle w:val="Normal1"/>
      </w:pPr>
    </w:p>
    <w:p w14:paraId="50CA6951" w14:textId="77777777" w:rsidR="00442F09" w:rsidRDefault="008538E8">
      <w:pPr>
        <w:pStyle w:val="Normal1"/>
      </w:pPr>
      <w:r>
        <w:t>CLAIM-10:</w:t>
      </w:r>
      <w:r>
        <w:tab/>
        <w:t>Quick Client information view:  The System shall provide the ability to view</w:t>
      </w:r>
    </w:p>
    <w:p w14:paraId="00372C62" w14:textId="77777777" w:rsidR="00442F09" w:rsidRDefault="008538E8">
      <w:pPr>
        <w:pStyle w:val="Normal1"/>
      </w:pPr>
      <w:r>
        <w:tab/>
      </w:r>
      <w:r>
        <w:tab/>
        <w:t xml:space="preserve">Client information easily within a claim </w:t>
      </w:r>
      <w:r>
        <w:rPr>
          <w:highlight w:val="yellow"/>
        </w:rPr>
        <w:t xml:space="preserve">and provide a method to hide  </w:t>
      </w:r>
    </w:p>
    <w:p w14:paraId="5FAE6AEA" w14:textId="77777777" w:rsidR="00442F09" w:rsidRDefault="008538E8">
      <w:pPr>
        <w:pStyle w:val="Normal1"/>
      </w:pPr>
      <w:r>
        <w:rPr>
          <w:highlight w:val="yellow"/>
        </w:rPr>
        <w:t xml:space="preserve">  </w:t>
      </w:r>
      <w:r>
        <w:rPr>
          <w:highlight w:val="yellow"/>
        </w:rPr>
        <w:tab/>
      </w:r>
      <w:r>
        <w:rPr>
          <w:highlight w:val="yellow"/>
        </w:rPr>
        <w:tab/>
        <w:t>information as necessary.</w:t>
      </w:r>
    </w:p>
    <w:p w14:paraId="41487F81" w14:textId="77777777" w:rsidR="00442F09" w:rsidRDefault="00442F09">
      <w:pPr>
        <w:pStyle w:val="Normal1"/>
      </w:pPr>
    </w:p>
    <w:p w14:paraId="155060B1" w14:textId="77777777" w:rsidR="00442F09" w:rsidRDefault="008538E8">
      <w:pPr>
        <w:pStyle w:val="Normal1"/>
      </w:pPr>
      <w:r>
        <w:tab/>
      </w:r>
      <w:r>
        <w:tab/>
        <w:t>The Client information readily available within a Claim includes:</w:t>
      </w:r>
    </w:p>
    <w:p w14:paraId="479A1E32" w14:textId="77777777" w:rsidR="00442F09" w:rsidRDefault="008538E8">
      <w:pPr>
        <w:pStyle w:val="Normal1"/>
        <w:numPr>
          <w:ilvl w:val="0"/>
          <w:numId w:val="7"/>
        </w:numPr>
        <w:ind w:hanging="359"/>
        <w:contextualSpacing/>
      </w:pPr>
      <w:r>
        <w:t>Client contacts.</w:t>
      </w:r>
    </w:p>
    <w:p w14:paraId="7E855155" w14:textId="77777777" w:rsidR="00442F09" w:rsidRDefault="008538E8">
      <w:pPr>
        <w:pStyle w:val="Normal1"/>
        <w:numPr>
          <w:ilvl w:val="0"/>
          <w:numId w:val="7"/>
        </w:numPr>
        <w:ind w:hanging="359"/>
        <w:contextualSpacing/>
      </w:pPr>
      <w:r>
        <w:t>Client notes.</w:t>
      </w:r>
    </w:p>
    <w:p w14:paraId="5B8E1CAB" w14:textId="77777777" w:rsidR="00442F09" w:rsidRDefault="008538E8">
      <w:pPr>
        <w:pStyle w:val="Normal1"/>
      </w:pPr>
      <w:r>
        <w:t>CLAIM-11:</w:t>
      </w:r>
      <w:r>
        <w:tab/>
        <w:t>Claim form validation: The System shall provide a mechanism for performing</w:t>
      </w:r>
    </w:p>
    <w:p w14:paraId="75EEB072" w14:textId="77777777" w:rsidR="00442F09" w:rsidRDefault="008538E8">
      <w:pPr>
        <w:pStyle w:val="Normal1"/>
      </w:pPr>
      <w:r>
        <w:tab/>
      </w:r>
      <w:r>
        <w:tab/>
        <w:t xml:space="preserve">deep validation of Claim information using business rules </w:t>
      </w:r>
      <w:r>
        <w:rPr>
          <w:highlight w:val="yellow"/>
        </w:rPr>
        <w:t xml:space="preserve">(with support for </w:t>
      </w:r>
    </w:p>
    <w:p w14:paraId="60F40DEF" w14:textId="77777777" w:rsidR="00442F09" w:rsidRDefault="008538E8">
      <w:pPr>
        <w:pStyle w:val="Normal1"/>
        <w:ind w:left="720" w:firstLine="720"/>
      </w:pPr>
      <w:r>
        <w:rPr>
          <w:highlight w:val="yellow"/>
        </w:rPr>
        <w:t xml:space="preserve">lookup of existing value for involved party, adjuster, and other common </w:t>
      </w:r>
    </w:p>
    <w:p w14:paraId="0DC761DE" w14:textId="77777777" w:rsidR="00442F09" w:rsidRDefault="008538E8">
      <w:pPr>
        <w:pStyle w:val="Normal1"/>
        <w:ind w:left="1440"/>
      </w:pPr>
      <w:r>
        <w:rPr>
          <w:highlight w:val="yellow"/>
        </w:rPr>
        <w:t>elements.)</w:t>
      </w:r>
    </w:p>
    <w:p w14:paraId="35024589" w14:textId="77777777" w:rsidR="00442F09" w:rsidRDefault="00442F09">
      <w:pPr>
        <w:pStyle w:val="Normal1"/>
        <w:ind w:left="1440"/>
      </w:pPr>
    </w:p>
    <w:p w14:paraId="333261FA" w14:textId="77777777" w:rsidR="00442F09" w:rsidRDefault="008538E8">
      <w:pPr>
        <w:pStyle w:val="Normal1"/>
      </w:pPr>
      <w:r>
        <w:rPr>
          <w:highlight w:val="yellow"/>
        </w:rPr>
        <w:t>CLAIM-12:</w:t>
      </w:r>
      <w:r>
        <w:rPr>
          <w:highlight w:val="yellow"/>
        </w:rPr>
        <w:tab/>
        <w:t>Ability to track the partially closed claims at a granular level</w:t>
      </w:r>
    </w:p>
    <w:p w14:paraId="2EE5790E" w14:textId="77777777" w:rsidR="00442F09" w:rsidRDefault="00442F09">
      <w:pPr>
        <w:pStyle w:val="Normal1"/>
      </w:pPr>
    </w:p>
    <w:p w14:paraId="3461E1A2" w14:textId="77777777" w:rsidR="00442F09" w:rsidRDefault="008538E8">
      <w:pPr>
        <w:pStyle w:val="Heading2"/>
        <w:contextualSpacing w:val="0"/>
      </w:pPr>
      <w:bookmarkStart w:id="212" w:name="h.1k7eqvbaf5b0" w:colFirst="0" w:colLast="0"/>
      <w:bookmarkEnd w:id="212"/>
      <w:r>
        <w:t>3.1.4 Calendar</w:t>
      </w:r>
    </w:p>
    <w:p w14:paraId="2A19CBA2" w14:textId="77777777" w:rsidR="00442F09" w:rsidRDefault="00442F09">
      <w:pPr>
        <w:pStyle w:val="Normal1"/>
      </w:pPr>
    </w:p>
    <w:p w14:paraId="3AA5E024" w14:textId="77777777" w:rsidR="00442F09" w:rsidRDefault="008538E8">
      <w:pPr>
        <w:pStyle w:val="Normal1"/>
      </w:pPr>
      <w:r>
        <w:t>CAL-1:</w:t>
      </w:r>
      <w:r>
        <w:tab/>
      </w:r>
      <w:r>
        <w:tab/>
        <w:t>Calendar:  The System shall provide a Calendar mechanism which integrates</w:t>
      </w:r>
    </w:p>
    <w:p w14:paraId="08949A33" w14:textId="77777777" w:rsidR="00442F09" w:rsidRDefault="008538E8">
      <w:pPr>
        <w:pStyle w:val="Normal1"/>
        <w:ind w:left="720" w:firstLine="720"/>
      </w:pPr>
      <w:r>
        <w:t>deeply across multiple System modules. The Calendar view will allow</w:t>
      </w:r>
    </w:p>
    <w:p w14:paraId="47EC5731" w14:textId="77777777" w:rsidR="00442F09" w:rsidRDefault="008538E8">
      <w:pPr>
        <w:pStyle w:val="Normal1"/>
        <w:ind w:left="720" w:firstLine="720"/>
      </w:pPr>
      <w:r>
        <w:t xml:space="preserve">Employees to create and show events on particular days.  Calendar can also </w:t>
      </w:r>
    </w:p>
    <w:p w14:paraId="50D9C346" w14:textId="77777777" w:rsidR="00442F09" w:rsidRDefault="008538E8">
      <w:pPr>
        <w:pStyle w:val="Normal1"/>
        <w:ind w:left="720" w:firstLine="720"/>
      </w:pPr>
      <w:r>
        <w:t>launch individual alerts and reminders for follow ups.</w:t>
      </w:r>
    </w:p>
    <w:p w14:paraId="4D25316A" w14:textId="77777777" w:rsidR="00442F09" w:rsidRDefault="00442F09">
      <w:pPr>
        <w:pStyle w:val="Normal1"/>
      </w:pPr>
    </w:p>
    <w:p w14:paraId="26E5994F" w14:textId="77777777" w:rsidR="00442F09" w:rsidRDefault="008538E8">
      <w:pPr>
        <w:pStyle w:val="Normal1"/>
      </w:pPr>
      <w:r>
        <w:tab/>
      </w:r>
      <w:r>
        <w:tab/>
        <w:t>Calendar events include:</w:t>
      </w:r>
    </w:p>
    <w:p w14:paraId="51373175" w14:textId="77777777" w:rsidR="00442F09" w:rsidRDefault="008538E8">
      <w:pPr>
        <w:pStyle w:val="Normal1"/>
        <w:numPr>
          <w:ilvl w:val="0"/>
          <w:numId w:val="16"/>
        </w:numPr>
        <w:ind w:hanging="359"/>
        <w:contextualSpacing/>
      </w:pPr>
      <w:r>
        <w:t>Claim follow-ups.</w:t>
      </w:r>
    </w:p>
    <w:p w14:paraId="4D713377" w14:textId="77777777" w:rsidR="00442F09" w:rsidRDefault="008538E8">
      <w:pPr>
        <w:pStyle w:val="Normal1"/>
        <w:numPr>
          <w:ilvl w:val="0"/>
          <w:numId w:val="16"/>
        </w:numPr>
        <w:ind w:hanging="359"/>
        <w:contextualSpacing/>
      </w:pPr>
      <w:r>
        <w:t>Upcoming Statute of Limitation expirations.</w:t>
      </w:r>
    </w:p>
    <w:p w14:paraId="0AD02D88" w14:textId="77777777" w:rsidR="00442F09" w:rsidRDefault="008538E8">
      <w:pPr>
        <w:pStyle w:val="Normal1"/>
        <w:numPr>
          <w:ilvl w:val="0"/>
          <w:numId w:val="16"/>
        </w:numPr>
        <w:ind w:hanging="359"/>
        <w:contextualSpacing/>
      </w:pPr>
      <w:r>
        <w:t>Small Claims dates.</w:t>
      </w:r>
    </w:p>
    <w:p w14:paraId="6F6F70F4" w14:textId="77777777" w:rsidR="00442F09" w:rsidRDefault="008538E8">
      <w:pPr>
        <w:pStyle w:val="Normal1"/>
      </w:pPr>
      <w:r>
        <w:tab/>
      </w:r>
      <w:r>
        <w:tab/>
      </w:r>
    </w:p>
    <w:p w14:paraId="214D2379" w14:textId="77777777" w:rsidR="00442F09" w:rsidRDefault="008538E8">
      <w:pPr>
        <w:pStyle w:val="Normal1"/>
      </w:pPr>
      <w:r>
        <w:tab/>
      </w:r>
      <w:r>
        <w:tab/>
        <w:t>The initial implementation of Calendar will not support external calendars</w:t>
      </w:r>
    </w:p>
    <w:p w14:paraId="2756A2EA" w14:textId="77777777" w:rsidR="00442F09" w:rsidRDefault="008538E8">
      <w:pPr>
        <w:pStyle w:val="Normal1"/>
      </w:pPr>
      <w:r>
        <w:tab/>
      </w:r>
      <w:r>
        <w:tab/>
        <w:t>such as for State Courts.</w:t>
      </w:r>
    </w:p>
    <w:p w14:paraId="41B4A933" w14:textId="4B7B97F0" w:rsidR="00442F09" w:rsidRDefault="009E217A">
      <w:pPr>
        <w:pStyle w:val="Normal1"/>
      </w:pPr>
      <w:commentRangeStart w:id="213"/>
      <w:r>
        <w:rPr>
          <w:noProof/>
          <w:sz w:val="16"/>
          <w:szCs w:val="16"/>
        </w:rPr>
        <w:lastRenderedPageBreak/>
        <w:drawing>
          <wp:inline distT="0" distB="0" distL="0" distR="0" wp14:anchorId="5F80C0C8" wp14:editId="696DD7E7">
            <wp:extent cx="5160397" cy="64108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3 Calendar screen.jpg"/>
                    <pic:cNvPicPr/>
                  </pic:nvPicPr>
                  <pic:blipFill>
                    <a:blip r:embed="rId24">
                      <a:extLst>
                        <a:ext uri="{28A0092B-C50C-407E-A947-70E740481C1C}">
                          <a14:useLocalDpi xmlns:a14="http://schemas.microsoft.com/office/drawing/2010/main" val="0"/>
                        </a:ext>
                      </a:extLst>
                    </a:blip>
                    <a:stretch>
                      <a:fillRect/>
                    </a:stretch>
                  </pic:blipFill>
                  <pic:spPr>
                    <a:xfrm>
                      <a:off x="0" y="0"/>
                      <a:ext cx="5163851" cy="6415091"/>
                    </a:xfrm>
                    <a:prstGeom prst="rect">
                      <a:avLst/>
                    </a:prstGeom>
                  </pic:spPr>
                </pic:pic>
              </a:graphicData>
            </a:graphic>
          </wp:inline>
        </w:drawing>
      </w:r>
      <w:commentRangeEnd w:id="213"/>
      <w:r w:rsidR="007760BE">
        <w:rPr>
          <w:rStyle w:val="CommentReference"/>
        </w:rPr>
        <w:commentReference w:id="213"/>
      </w:r>
      <w:r w:rsidR="00126FE4">
        <w:rPr>
          <w:rStyle w:val="CommentReference"/>
        </w:rPr>
        <w:commentReference w:id="214"/>
      </w:r>
    </w:p>
    <w:p w14:paraId="4ACBDA3A" w14:textId="77777777" w:rsidR="00725F86" w:rsidRDefault="00725F86">
      <w:pPr>
        <w:pStyle w:val="Normal1"/>
      </w:pPr>
      <w:r w:rsidRPr="00615AED">
        <w:rPr>
          <w:i/>
          <w:sz w:val="20"/>
        </w:rPr>
        <w:t>Exhibit 3-1</w:t>
      </w:r>
      <w:r>
        <w:rPr>
          <w:i/>
          <w:sz w:val="20"/>
        </w:rPr>
        <w:t>.13</w:t>
      </w:r>
      <w:r w:rsidRPr="00615AED">
        <w:rPr>
          <w:i/>
          <w:sz w:val="20"/>
        </w:rPr>
        <w:t xml:space="preserve">: </w:t>
      </w:r>
      <w:r>
        <w:rPr>
          <w:i/>
          <w:sz w:val="20"/>
        </w:rPr>
        <w:t>Calendar</w:t>
      </w:r>
      <w:r w:rsidRPr="00615AED">
        <w:rPr>
          <w:i/>
          <w:sz w:val="20"/>
        </w:rPr>
        <w:t xml:space="preserve"> screen </w:t>
      </w:r>
      <w:r>
        <w:rPr>
          <w:i/>
          <w:sz w:val="20"/>
        </w:rPr>
        <w:t>view/add/edit events / automation</w:t>
      </w:r>
      <w:r w:rsidRPr="00615AED">
        <w:rPr>
          <w:i/>
          <w:sz w:val="20"/>
        </w:rPr>
        <w:t xml:space="preserve"> UI </w:t>
      </w:r>
      <w:r>
        <w:rPr>
          <w:i/>
          <w:sz w:val="20"/>
        </w:rPr>
        <w:t>(Ref CAL-1)</w:t>
      </w:r>
    </w:p>
    <w:p w14:paraId="097FAE9A" w14:textId="77777777" w:rsidR="00442F09" w:rsidRDefault="008538E8">
      <w:pPr>
        <w:pStyle w:val="Heading2"/>
        <w:contextualSpacing w:val="0"/>
      </w:pPr>
      <w:bookmarkStart w:id="215" w:name="h.m4us16vddty7" w:colFirst="0" w:colLast="0"/>
      <w:bookmarkEnd w:id="215"/>
      <w:r>
        <w:t>3.1.5 Letter Templates</w:t>
      </w:r>
    </w:p>
    <w:p w14:paraId="025A0106" w14:textId="77777777" w:rsidR="00442F09" w:rsidRDefault="00442F09">
      <w:pPr>
        <w:pStyle w:val="Normal1"/>
      </w:pPr>
    </w:p>
    <w:p w14:paraId="51E5E3B3" w14:textId="77777777" w:rsidR="00442F09" w:rsidRDefault="008538E8">
      <w:pPr>
        <w:pStyle w:val="Normal1"/>
      </w:pPr>
      <w:r>
        <w:t>LET-1:</w:t>
      </w:r>
      <w:r>
        <w:tab/>
      </w:r>
      <w:r>
        <w:tab/>
        <w:t>Letter Template management: The System shall provide a mechanism for</w:t>
      </w:r>
    </w:p>
    <w:p w14:paraId="7B5D1D6C" w14:textId="77777777" w:rsidR="00442F09" w:rsidRDefault="008538E8">
      <w:pPr>
        <w:pStyle w:val="Normal1"/>
      </w:pPr>
      <w:r>
        <w:tab/>
      </w:r>
      <w:r>
        <w:tab/>
        <w:t>creating and updating Letter Templates. Letter Templates are reusable</w:t>
      </w:r>
    </w:p>
    <w:p w14:paraId="3E3EAF72" w14:textId="77777777" w:rsidR="00442F09" w:rsidRDefault="008538E8">
      <w:pPr>
        <w:pStyle w:val="Normal1"/>
      </w:pPr>
      <w:r>
        <w:tab/>
      </w:r>
      <w:r>
        <w:tab/>
        <w:t xml:space="preserve">documents which contain placeholder references to mergeable information. </w:t>
      </w:r>
    </w:p>
    <w:p w14:paraId="05DD81F5" w14:textId="77777777" w:rsidR="00442F09" w:rsidRDefault="008538E8">
      <w:pPr>
        <w:pStyle w:val="Normal1"/>
        <w:ind w:left="720" w:firstLine="720"/>
      </w:pPr>
      <w:r>
        <w:t>System will allow edits after merge.</w:t>
      </w:r>
    </w:p>
    <w:p w14:paraId="1DCF49CE" w14:textId="77777777" w:rsidR="00442F09" w:rsidRDefault="00442F09">
      <w:pPr>
        <w:pStyle w:val="Normal1"/>
      </w:pPr>
    </w:p>
    <w:p w14:paraId="344F2759" w14:textId="77777777" w:rsidR="00442F09" w:rsidRDefault="008538E8">
      <w:pPr>
        <w:pStyle w:val="Normal1"/>
      </w:pPr>
      <w:r>
        <w:t>LET-2:</w:t>
      </w:r>
      <w:r>
        <w:tab/>
      </w:r>
      <w:r>
        <w:tab/>
        <w:t xml:space="preserve">Mergeable Letter Template values: The System shall provide the ability to </w:t>
      </w:r>
    </w:p>
    <w:p w14:paraId="5BA54E0F" w14:textId="77777777" w:rsidR="00442F09" w:rsidRDefault="008538E8">
      <w:pPr>
        <w:pStyle w:val="Normal1"/>
      </w:pPr>
      <w:r>
        <w:tab/>
      </w:r>
      <w:r>
        <w:tab/>
        <w:t>merge System information with Letter Templates to create Letters.</w:t>
      </w:r>
    </w:p>
    <w:p w14:paraId="6FB06F49" w14:textId="77777777" w:rsidR="00442F09" w:rsidRDefault="00442F09">
      <w:pPr>
        <w:pStyle w:val="Normal1"/>
      </w:pPr>
    </w:p>
    <w:p w14:paraId="5EAA3B8E" w14:textId="77777777" w:rsidR="00442F09" w:rsidRDefault="008538E8">
      <w:pPr>
        <w:pStyle w:val="Normal1"/>
      </w:pPr>
      <w:r>
        <w:tab/>
      </w:r>
      <w:r>
        <w:tab/>
        <w:t>Mergeable values include:</w:t>
      </w:r>
    </w:p>
    <w:p w14:paraId="43BB9020" w14:textId="77777777" w:rsidR="00442F09" w:rsidRDefault="008538E8">
      <w:pPr>
        <w:pStyle w:val="Normal1"/>
        <w:numPr>
          <w:ilvl w:val="0"/>
          <w:numId w:val="9"/>
        </w:numPr>
        <w:ind w:hanging="359"/>
        <w:contextualSpacing/>
      </w:pPr>
      <w:r>
        <w:t>Claim information.</w:t>
      </w:r>
    </w:p>
    <w:p w14:paraId="0D94F7CA" w14:textId="77777777" w:rsidR="00442F09" w:rsidRDefault="008538E8">
      <w:pPr>
        <w:pStyle w:val="Normal1"/>
        <w:numPr>
          <w:ilvl w:val="0"/>
          <w:numId w:val="9"/>
        </w:numPr>
        <w:ind w:hanging="359"/>
        <w:contextualSpacing/>
      </w:pPr>
      <w:r>
        <w:lastRenderedPageBreak/>
        <w:t>Client contact information.</w:t>
      </w:r>
    </w:p>
    <w:p w14:paraId="26F2C3E5" w14:textId="77777777" w:rsidR="00442F09" w:rsidRDefault="00442F09">
      <w:pPr>
        <w:pStyle w:val="Normal1"/>
      </w:pPr>
    </w:p>
    <w:p w14:paraId="4A51F4EB" w14:textId="77777777" w:rsidR="00442F09" w:rsidRDefault="008538E8">
      <w:pPr>
        <w:pStyle w:val="Normal1"/>
      </w:pPr>
      <w:r>
        <w:t>LET-3:</w:t>
      </w:r>
      <w:r>
        <w:tab/>
      </w:r>
      <w:r>
        <w:tab/>
        <w:t>Scratchpad:  The System shall provide the ability to create small notes</w:t>
      </w:r>
    </w:p>
    <w:p w14:paraId="452DB536" w14:textId="77777777" w:rsidR="00725F86" w:rsidRDefault="008538E8">
      <w:pPr>
        <w:pStyle w:val="Normal1"/>
      </w:pPr>
      <w:r>
        <w:tab/>
      </w:r>
      <w:r>
        <w:tab/>
        <w:t>for commonly entered text.</w:t>
      </w:r>
    </w:p>
    <w:p w14:paraId="058DAA4B" w14:textId="420A7E12" w:rsidR="00442F09" w:rsidRDefault="009E217A">
      <w:pPr>
        <w:pStyle w:val="Normal1"/>
      </w:pPr>
      <w:commentRangeStart w:id="216"/>
      <w:r>
        <w:rPr>
          <w:noProof/>
          <w:sz w:val="16"/>
          <w:szCs w:val="16"/>
        </w:rPr>
        <w:drawing>
          <wp:inline distT="0" distB="0" distL="0" distR="0" wp14:anchorId="279354A1" wp14:editId="094E0595">
            <wp:extent cx="5128591" cy="63121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4 Letter templates.jpg"/>
                    <pic:cNvPicPr/>
                  </pic:nvPicPr>
                  <pic:blipFill>
                    <a:blip r:embed="rId25">
                      <a:extLst>
                        <a:ext uri="{28A0092B-C50C-407E-A947-70E740481C1C}">
                          <a14:useLocalDpi xmlns:a14="http://schemas.microsoft.com/office/drawing/2010/main" val="0"/>
                        </a:ext>
                      </a:extLst>
                    </a:blip>
                    <a:stretch>
                      <a:fillRect/>
                    </a:stretch>
                  </pic:blipFill>
                  <pic:spPr>
                    <a:xfrm>
                      <a:off x="0" y="0"/>
                      <a:ext cx="5132023" cy="6316335"/>
                    </a:xfrm>
                    <a:prstGeom prst="rect">
                      <a:avLst/>
                    </a:prstGeom>
                  </pic:spPr>
                </pic:pic>
              </a:graphicData>
            </a:graphic>
          </wp:inline>
        </w:drawing>
      </w:r>
      <w:commentRangeEnd w:id="216"/>
      <w:r w:rsidR="006257D4">
        <w:rPr>
          <w:rStyle w:val="CommentReference"/>
        </w:rPr>
        <w:commentReference w:id="216"/>
      </w:r>
      <w:r w:rsidR="00126FE4">
        <w:rPr>
          <w:rStyle w:val="CommentReference"/>
        </w:rPr>
        <w:commentReference w:id="217"/>
      </w:r>
    </w:p>
    <w:p w14:paraId="26CAB246" w14:textId="77777777" w:rsidR="00725F86" w:rsidRDefault="00725F86">
      <w:pPr>
        <w:pStyle w:val="Normal1"/>
      </w:pPr>
      <w:r w:rsidRPr="00615AED">
        <w:rPr>
          <w:i/>
          <w:sz w:val="20"/>
        </w:rPr>
        <w:t>Exhibit 3-</w:t>
      </w:r>
      <w:commentRangeStart w:id="218"/>
      <w:r w:rsidRPr="00615AED">
        <w:rPr>
          <w:i/>
          <w:sz w:val="20"/>
        </w:rPr>
        <w:t>1</w:t>
      </w:r>
      <w:commentRangeEnd w:id="218"/>
      <w:r w:rsidR="006257D4">
        <w:rPr>
          <w:rStyle w:val="CommentReference"/>
        </w:rPr>
        <w:commentReference w:id="218"/>
      </w:r>
      <w:r>
        <w:rPr>
          <w:i/>
          <w:sz w:val="20"/>
        </w:rPr>
        <w:t>.14</w:t>
      </w:r>
      <w:r w:rsidRPr="00615AED">
        <w:rPr>
          <w:i/>
          <w:sz w:val="20"/>
        </w:rPr>
        <w:t xml:space="preserve">: </w:t>
      </w:r>
      <w:r>
        <w:rPr>
          <w:i/>
          <w:sz w:val="20"/>
        </w:rPr>
        <w:t>Letter templates</w:t>
      </w:r>
      <w:r w:rsidRPr="00615AED">
        <w:rPr>
          <w:i/>
          <w:sz w:val="20"/>
        </w:rPr>
        <w:t xml:space="preserve"> screen integrating </w:t>
      </w:r>
      <w:r>
        <w:rPr>
          <w:i/>
          <w:sz w:val="20"/>
        </w:rPr>
        <w:t>new features and merge info (Ref LET-1/2/3)</w:t>
      </w:r>
    </w:p>
    <w:p w14:paraId="6FB381D1" w14:textId="77777777" w:rsidR="005F4850" w:rsidRDefault="005F4850">
      <w:pPr>
        <w:rPr>
          <w:ins w:id="219" w:author="ColWorx Inc" w:date="2015-03-02T21:07:00Z"/>
          <w:rFonts w:ascii="Trebuchet MS" w:eastAsia="Trebuchet MS" w:hAnsi="Trebuchet MS" w:cs="Trebuchet MS"/>
          <w:b/>
          <w:sz w:val="26"/>
        </w:rPr>
      </w:pPr>
      <w:bookmarkStart w:id="220" w:name="h.s74huolpef2" w:colFirst="0" w:colLast="0"/>
      <w:bookmarkEnd w:id="220"/>
      <w:ins w:id="221" w:author="ColWorx Inc" w:date="2015-03-02T21:07:00Z">
        <w:r>
          <w:br w:type="page"/>
        </w:r>
      </w:ins>
    </w:p>
    <w:p w14:paraId="4925F5A8" w14:textId="79488F6F" w:rsidR="00442F09" w:rsidRDefault="008538E8">
      <w:pPr>
        <w:pStyle w:val="Heading2"/>
        <w:contextualSpacing w:val="0"/>
      </w:pPr>
      <w:r>
        <w:lastRenderedPageBreak/>
        <w:t>3.1.6 Dashboard</w:t>
      </w:r>
    </w:p>
    <w:p w14:paraId="504DF9C8" w14:textId="77777777" w:rsidR="00442F09" w:rsidRDefault="00442F09">
      <w:pPr>
        <w:pStyle w:val="Heading2"/>
        <w:contextualSpacing w:val="0"/>
      </w:pPr>
      <w:bookmarkStart w:id="222" w:name="h.kibynvgvmv55" w:colFirst="0" w:colLast="0"/>
      <w:bookmarkEnd w:id="222"/>
    </w:p>
    <w:p w14:paraId="5A745FFF" w14:textId="77777777" w:rsidR="00442F09" w:rsidRDefault="008538E8">
      <w:pPr>
        <w:pStyle w:val="Normal1"/>
      </w:pPr>
      <w:r>
        <w:t>DASH-1:</w:t>
      </w:r>
      <w:r>
        <w:tab/>
        <w:t>Dashboard:  The System shall provide a mechanism of displaying an overview</w:t>
      </w:r>
    </w:p>
    <w:p w14:paraId="3D939A85" w14:textId="77777777" w:rsidR="00442F09" w:rsidRDefault="008538E8">
      <w:pPr>
        <w:pStyle w:val="Normal1"/>
        <w:ind w:left="720" w:firstLine="720"/>
      </w:pPr>
      <w:r>
        <w:t xml:space="preserve"> of System components to a User. This overview </w:t>
      </w:r>
      <w:r>
        <w:rPr>
          <w:highlight w:val="yellow"/>
        </w:rPr>
        <w:t xml:space="preserve">(along with the existing </w:t>
      </w:r>
    </w:p>
    <w:p w14:paraId="629BB4D5" w14:textId="77777777" w:rsidR="00442F09" w:rsidRDefault="008538E8">
      <w:pPr>
        <w:pStyle w:val="Normal1"/>
        <w:ind w:left="720" w:firstLine="720"/>
      </w:pPr>
      <w:r>
        <w:rPr>
          <w:highlight w:val="yellow"/>
        </w:rPr>
        <w:t>dashboard items)</w:t>
      </w:r>
      <w:r>
        <w:t xml:space="preserve"> constitutes the Dashboard.  </w:t>
      </w:r>
      <w:r>
        <w:rPr>
          <w:highlight w:val="yellow"/>
        </w:rPr>
        <w:t>User can hide/unhide objects.</w:t>
      </w:r>
    </w:p>
    <w:p w14:paraId="0A754B64" w14:textId="77777777" w:rsidR="00442F09" w:rsidRDefault="008538E8">
      <w:pPr>
        <w:pStyle w:val="Normal1"/>
        <w:ind w:left="720" w:firstLine="720"/>
      </w:pPr>
      <w:r>
        <w:t>Performance metrics may include:</w:t>
      </w:r>
    </w:p>
    <w:p w14:paraId="50D9E00B" w14:textId="77777777" w:rsidR="00442F09" w:rsidRDefault="008538E8">
      <w:pPr>
        <w:pStyle w:val="Normal1"/>
        <w:numPr>
          <w:ilvl w:val="0"/>
          <w:numId w:val="10"/>
        </w:numPr>
        <w:ind w:hanging="359"/>
        <w:contextualSpacing/>
      </w:pPr>
      <w:r>
        <w:t>Close rate</w:t>
      </w:r>
    </w:p>
    <w:p w14:paraId="5174DFFC" w14:textId="77777777" w:rsidR="00442F09" w:rsidRDefault="008538E8">
      <w:pPr>
        <w:pStyle w:val="Normal1"/>
        <w:numPr>
          <w:ilvl w:val="0"/>
          <w:numId w:val="10"/>
        </w:numPr>
        <w:ind w:hanging="359"/>
        <w:contextualSpacing/>
      </w:pPr>
      <w:r>
        <w:t>Revenue</w:t>
      </w:r>
    </w:p>
    <w:p w14:paraId="0BC1A629" w14:textId="77777777" w:rsidR="00442F09" w:rsidRDefault="008538E8">
      <w:pPr>
        <w:pStyle w:val="Normal1"/>
        <w:numPr>
          <w:ilvl w:val="0"/>
          <w:numId w:val="10"/>
        </w:numPr>
        <w:ind w:hanging="359"/>
        <w:contextualSpacing/>
      </w:pPr>
      <w:r>
        <w:t>Cost Per</w:t>
      </w:r>
    </w:p>
    <w:p w14:paraId="1F101DAE" w14:textId="77777777" w:rsidR="00442F09" w:rsidRDefault="008538E8">
      <w:pPr>
        <w:pStyle w:val="Normal1"/>
        <w:numPr>
          <w:ilvl w:val="0"/>
          <w:numId w:val="10"/>
        </w:numPr>
        <w:ind w:hanging="359"/>
        <w:contextualSpacing/>
      </w:pPr>
      <w:r>
        <w:t>CN/CP/CD (Ability to calculate how much Claims Specialist is subsidizing their CN buy discounting fees)</w:t>
      </w:r>
    </w:p>
    <w:p w14:paraId="52B9B707" w14:textId="77777777" w:rsidR="000D2C38" w:rsidRDefault="000D2C38"/>
    <w:p w14:paraId="484F6B2F" w14:textId="4B49DCD9" w:rsidR="00F65AA7" w:rsidRDefault="000D2C38">
      <w:r>
        <w:rPr>
          <w:noProof/>
          <w:sz w:val="16"/>
          <w:szCs w:val="16"/>
        </w:rPr>
        <w:drawing>
          <wp:inline distT="0" distB="0" distL="0" distR="0" wp14:anchorId="6BAA3C35" wp14:editId="4FD09F5C">
            <wp:extent cx="5235459" cy="335069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Dashboard Claim Management System .jpg"/>
                    <pic:cNvPicPr/>
                  </pic:nvPicPr>
                  <pic:blipFill>
                    <a:blip r:embed="rId26">
                      <a:extLst>
                        <a:ext uri="{28A0092B-C50C-407E-A947-70E740481C1C}">
                          <a14:useLocalDpi xmlns:a14="http://schemas.microsoft.com/office/drawing/2010/main" val="0"/>
                        </a:ext>
                      </a:extLst>
                    </a:blip>
                    <a:stretch>
                      <a:fillRect/>
                    </a:stretch>
                  </pic:blipFill>
                  <pic:spPr>
                    <a:xfrm>
                      <a:off x="0" y="0"/>
                      <a:ext cx="5235459" cy="3350694"/>
                    </a:xfrm>
                    <a:prstGeom prst="rect">
                      <a:avLst/>
                    </a:prstGeom>
                  </pic:spPr>
                </pic:pic>
              </a:graphicData>
            </a:graphic>
          </wp:inline>
        </w:drawing>
      </w:r>
      <w:r w:rsidR="006257D4">
        <w:rPr>
          <w:rStyle w:val="CommentReference"/>
        </w:rPr>
        <w:commentReference w:id="223"/>
      </w:r>
      <w:r w:rsidR="00882B65">
        <w:rPr>
          <w:rStyle w:val="CommentReference"/>
        </w:rPr>
        <w:commentReference w:id="224"/>
      </w:r>
    </w:p>
    <w:p w14:paraId="29CFD526" w14:textId="77777777" w:rsidR="00725F86" w:rsidRPr="00615AED" w:rsidRDefault="00725F86" w:rsidP="00725F86">
      <w:pPr>
        <w:pStyle w:val="Normal1"/>
        <w:rPr>
          <w:i/>
          <w:sz w:val="20"/>
        </w:rPr>
      </w:pPr>
      <w:r w:rsidRPr="00615AED">
        <w:rPr>
          <w:i/>
          <w:sz w:val="20"/>
        </w:rPr>
        <w:t>Exhibit 3-1</w:t>
      </w:r>
      <w:r>
        <w:rPr>
          <w:i/>
          <w:sz w:val="20"/>
        </w:rPr>
        <w:t>.15</w:t>
      </w:r>
      <w:r w:rsidRPr="00615AED">
        <w:rPr>
          <w:i/>
          <w:sz w:val="20"/>
        </w:rPr>
        <w:t>: System Dashboard showing capability and information</w:t>
      </w:r>
      <w:r>
        <w:rPr>
          <w:i/>
          <w:sz w:val="20"/>
        </w:rPr>
        <w:t xml:space="preserve"> (Ref 3.1.6)</w:t>
      </w:r>
    </w:p>
    <w:p w14:paraId="2530DBF0" w14:textId="77777777" w:rsidR="00442F09" w:rsidRDefault="008538E8">
      <w:pPr>
        <w:pStyle w:val="Heading2"/>
        <w:contextualSpacing w:val="0"/>
      </w:pPr>
      <w:bookmarkStart w:id="225" w:name="h.uj4k73u0gn6n" w:colFirst="0" w:colLast="0"/>
      <w:bookmarkEnd w:id="225"/>
      <w:r>
        <w:t>3.1.7 User Profile</w:t>
      </w:r>
    </w:p>
    <w:p w14:paraId="5E724474" w14:textId="77777777" w:rsidR="00442F09" w:rsidRDefault="00442F09">
      <w:pPr>
        <w:pStyle w:val="Normal1"/>
      </w:pPr>
    </w:p>
    <w:p w14:paraId="60B8EDCE" w14:textId="77777777" w:rsidR="00442F09" w:rsidRDefault="008538E8">
      <w:pPr>
        <w:pStyle w:val="Normal1"/>
      </w:pPr>
      <w:r>
        <w:t>PROF-1:</w:t>
      </w:r>
      <w:r>
        <w:tab/>
        <w:t xml:space="preserve">Personal preferences: The System shall provide a mechanism allowing a User </w:t>
      </w:r>
    </w:p>
    <w:p w14:paraId="3187E59B" w14:textId="77777777" w:rsidR="00442F09" w:rsidRDefault="008538E8">
      <w:pPr>
        <w:pStyle w:val="Normal1"/>
        <w:ind w:left="720" w:firstLine="720"/>
      </w:pPr>
      <w:r>
        <w:t xml:space="preserve">to modify their personal settings (within the parameters of the Company policy), </w:t>
      </w:r>
    </w:p>
    <w:p w14:paraId="4580491E" w14:textId="77777777" w:rsidR="00442F09" w:rsidRDefault="008538E8">
      <w:pPr>
        <w:pStyle w:val="Normal1"/>
        <w:ind w:left="720" w:firstLine="720"/>
      </w:pPr>
      <w:r>
        <w:t>contact information, and preferences.</w:t>
      </w:r>
    </w:p>
    <w:p w14:paraId="6581ED9F" w14:textId="77777777" w:rsidR="00442F09" w:rsidRDefault="00442F09">
      <w:pPr>
        <w:pStyle w:val="Normal1"/>
      </w:pPr>
    </w:p>
    <w:p w14:paraId="4485D1EA" w14:textId="77777777" w:rsidR="00442F09" w:rsidRDefault="008538E8">
      <w:pPr>
        <w:pStyle w:val="Normal1"/>
      </w:pPr>
      <w:r>
        <w:tab/>
      </w:r>
      <w:r>
        <w:tab/>
        <w:t>Personal settings consist of:</w:t>
      </w:r>
    </w:p>
    <w:p w14:paraId="5CD2E016" w14:textId="77777777" w:rsidR="00442F09" w:rsidRDefault="008538E8">
      <w:pPr>
        <w:pStyle w:val="Normal1"/>
        <w:numPr>
          <w:ilvl w:val="0"/>
          <w:numId w:val="24"/>
        </w:numPr>
        <w:ind w:hanging="359"/>
        <w:contextualSpacing/>
      </w:pPr>
      <w:r>
        <w:t xml:space="preserve">Legal Name </w:t>
      </w:r>
    </w:p>
    <w:p w14:paraId="20EBA348" w14:textId="77777777" w:rsidR="00442F09" w:rsidRDefault="008538E8">
      <w:pPr>
        <w:pStyle w:val="Normal1"/>
        <w:numPr>
          <w:ilvl w:val="0"/>
          <w:numId w:val="24"/>
        </w:numPr>
        <w:ind w:hanging="359"/>
        <w:contextualSpacing/>
      </w:pPr>
      <w:r>
        <w:t>Home Address Line 1</w:t>
      </w:r>
    </w:p>
    <w:p w14:paraId="0AE3BB3B" w14:textId="77777777" w:rsidR="00442F09" w:rsidRDefault="008538E8">
      <w:pPr>
        <w:pStyle w:val="Normal1"/>
        <w:numPr>
          <w:ilvl w:val="0"/>
          <w:numId w:val="24"/>
        </w:numPr>
        <w:ind w:hanging="359"/>
        <w:contextualSpacing/>
      </w:pPr>
      <w:r>
        <w:t>Home Address Line 2</w:t>
      </w:r>
    </w:p>
    <w:p w14:paraId="5D927124" w14:textId="77777777" w:rsidR="00442F09" w:rsidRDefault="008538E8">
      <w:pPr>
        <w:pStyle w:val="Normal1"/>
        <w:numPr>
          <w:ilvl w:val="0"/>
          <w:numId w:val="24"/>
        </w:numPr>
        <w:ind w:hanging="359"/>
        <w:contextualSpacing/>
      </w:pPr>
      <w:r>
        <w:t>City</w:t>
      </w:r>
    </w:p>
    <w:p w14:paraId="560B6072" w14:textId="77777777" w:rsidR="00442F09" w:rsidRDefault="008538E8">
      <w:pPr>
        <w:pStyle w:val="Normal1"/>
        <w:numPr>
          <w:ilvl w:val="0"/>
          <w:numId w:val="24"/>
        </w:numPr>
        <w:ind w:hanging="359"/>
        <w:contextualSpacing/>
      </w:pPr>
      <w:r>
        <w:t>State</w:t>
      </w:r>
    </w:p>
    <w:p w14:paraId="0D7FE49C" w14:textId="77777777" w:rsidR="00442F09" w:rsidRDefault="008538E8">
      <w:pPr>
        <w:pStyle w:val="Normal1"/>
        <w:numPr>
          <w:ilvl w:val="0"/>
          <w:numId w:val="24"/>
        </w:numPr>
        <w:ind w:hanging="359"/>
        <w:contextualSpacing/>
      </w:pPr>
      <w:r>
        <w:t>Zip</w:t>
      </w:r>
    </w:p>
    <w:p w14:paraId="7E71FD6C" w14:textId="77777777" w:rsidR="00442F09" w:rsidRDefault="008538E8">
      <w:pPr>
        <w:pStyle w:val="Normal1"/>
        <w:numPr>
          <w:ilvl w:val="0"/>
          <w:numId w:val="24"/>
        </w:numPr>
        <w:ind w:hanging="359"/>
        <w:contextualSpacing/>
      </w:pPr>
      <w:r>
        <w:t>Home Phone</w:t>
      </w:r>
    </w:p>
    <w:p w14:paraId="761426BF" w14:textId="77777777" w:rsidR="00442F09" w:rsidRDefault="008538E8">
      <w:pPr>
        <w:pStyle w:val="Normal1"/>
        <w:numPr>
          <w:ilvl w:val="0"/>
          <w:numId w:val="24"/>
        </w:numPr>
        <w:ind w:hanging="359"/>
        <w:contextualSpacing/>
      </w:pPr>
      <w:r>
        <w:t>Mobile Phone</w:t>
      </w:r>
    </w:p>
    <w:p w14:paraId="7E1F59CE" w14:textId="77777777" w:rsidR="00442F09" w:rsidRDefault="008538E8">
      <w:pPr>
        <w:pStyle w:val="Normal1"/>
        <w:numPr>
          <w:ilvl w:val="0"/>
          <w:numId w:val="24"/>
        </w:numPr>
        <w:ind w:hanging="359"/>
        <w:contextualSpacing/>
      </w:pPr>
      <w:r>
        <w:t>Personal Email</w:t>
      </w:r>
    </w:p>
    <w:p w14:paraId="13C52DBF" w14:textId="77777777" w:rsidR="00442F09" w:rsidRDefault="008538E8">
      <w:pPr>
        <w:pStyle w:val="Normal1"/>
        <w:numPr>
          <w:ilvl w:val="0"/>
          <w:numId w:val="24"/>
        </w:numPr>
        <w:ind w:hanging="359"/>
        <w:contextualSpacing/>
      </w:pPr>
      <w:r>
        <w:lastRenderedPageBreak/>
        <w:t>Emergency Contact Name</w:t>
      </w:r>
    </w:p>
    <w:p w14:paraId="0E78C03F" w14:textId="77777777" w:rsidR="00442F09" w:rsidRDefault="008538E8">
      <w:pPr>
        <w:pStyle w:val="Normal1"/>
        <w:numPr>
          <w:ilvl w:val="0"/>
          <w:numId w:val="24"/>
        </w:numPr>
        <w:ind w:hanging="359"/>
        <w:contextualSpacing/>
      </w:pPr>
      <w:r>
        <w:t>Emergency Contact Phone</w:t>
      </w:r>
    </w:p>
    <w:p w14:paraId="4973EBC8" w14:textId="77777777" w:rsidR="00442F09" w:rsidRDefault="008538E8">
      <w:pPr>
        <w:pStyle w:val="Normal1"/>
        <w:numPr>
          <w:ilvl w:val="0"/>
          <w:numId w:val="24"/>
        </w:numPr>
        <w:ind w:hanging="359"/>
        <w:contextualSpacing/>
      </w:pPr>
      <w:r>
        <w:t>Spouse</w:t>
      </w:r>
    </w:p>
    <w:p w14:paraId="7F2928A6" w14:textId="77777777" w:rsidR="00442F09" w:rsidRDefault="008538E8">
      <w:pPr>
        <w:pStyle w:val="Normal1"/>
        <w:numPr>
          <w:ilvl w:val="0"/>
          <w:numId w:val="24"/>
        </w:numPr>
        <w:ind w:hanging="359"/>
        <w:contextualSpacing/>
      </w:pPr>
      <w:r>
        <w:t>Email signature.</w:t>
      </w:r>
    </w:p>
    <w:p w14:paraId="69097611" w14:textId="77777777" w:rsidR="00442F09" w:rsidRDefault="008538E8">
      <w:pPr>
        <w:pStyle w:val="Normal1"/>
      </w:pPr>
      <w:r>
        <w:tab/>
      </w:r>
      <w:r>
        <w:tab/>
      </w:r>
    </w:p>
    <w:p w14:paraId="2B035D7E" w14:textId="77777777" w:rsidR="00442F09" w:rsidRDefault="008538E8">
      <w:pPr>
        <w:pStyle w:val="Normal1"/>
        <w:ind w:left="720" w:firstLine="720"/>
      </w:pPr>
      <w:r>
        <w:t>Contact information consists of:</w:t>
      </w:r>
    </w:p>
    <w:p w14:paraId="3B267328" w14:textId="77777777" w:rsidR="00442F09" w:rsidRDefault="008538E8">
      <w:pPr>
        <w:pStyle w:val="Normal1"/>
        <w:numPr>
          <w:ilvl w:val="0"/>
          <w:numId w:val="3"/>
        </w:numPr>
        <w:ind w:hanging="359"/>
        <w:contextualSpacing/>
      </w:pPr>
      <w:r>
        <w:t>Address Line 1</w:t>
      </w:r>
    </w:p>
    <w:p w14:paraId="4D1C8AD7" w14:textId="77777777" w:rsidR="00442F09" w:rsidRDefault="008538E8">
      <w:pPr>
        <w:pStyle w:val="Normal1"/>
        <w:numPr>
          <w:ilvl w:val="0"/>
          <w:numId w:val="3"/>
        </w:numPr>
        <w:ind w:hanging="359"/>
        <w:contextualSpacing/>
      </w:pPr>
      <w:r>
        <w:t>Address Line 2</w:t>
      </w:r>
    </w:p>
    <w:p w14:paraId="5B07349E" w14:textId="77777777" w:rsidR="00442F09" w:rsidRDefault="008538E8">
      <w:pPr>
        <w:pStyle w:val="Normal1"/>
        <w:numPr>
          <w:ilvl w:val="0"/>
          <w:numId w:val="3"/>
        </w:numPr>
        <w:ind w:hanging="359"/>
        <w:contextualSpacing/>
      </w:pPr>
      <w:r>
        <w:t>City</w:t>
      </w:r>
    </w:p>
    <w:p w14:paraId="3E7A7B6C" w14:textId="77777777" w:rsidR="00442F09" w:rsidRDefault="008538E8">
      <w:pPr>
        <w:pStyle w:val="Normal1"/>
        <w:numPr>
          <w:ilvl w:val="0"/>
          <w:numId w:val="3"/>
        </w:numPr>
        <w:ind w:hanging="359"/>
        <w:contextualSpacing/>
      </w:pPr>
      <w:r>
        <w:t>State</w:t>
      </w:r>
    </w:p>
    <w:p w14:paraId="7BDDB8E5" w14:textId="77777777" w:rsidR="00442F09" w:rsidRDefault="008538E8">
      <w:pPr>
        <w:pStyle w:val="Normal1"/>
        <w:numPr>
          <w:ilvl w:val="0"/>
          <w:numId w:val="3"/>
        </w:numPr>
        <w:ind w:hanging="359"/>
        <w:contextualSpacing/>
      </w:pPr>
      <w:r>
        <w:t>Zip</w:t>
      </w:r>
    </w:p>
    <w:p w14:paraId="040B2128" w14:textId="77777777" w:rsidR="00442F09" w:rsidRDefault="008538E8">
      <w:pPr>
        <w:pStyle w:val="Normal1"/>
        <w:numPr>
          <w:ilvl w:val="0"/>
          <w:numId w:val="3"/>
        </w:numPr>
        <w:ind w:hanging="359"/>
        <w:contextualSpacing/>
      </w:pPr>
      <w:r>
        <w:t>Phone</w:t>
      </w:r>
    </w:p>
    <w:p w14:paraId="3A03A7AA" w14:textId="77777777" w:rsidR="00442F09" w:rsidRDefault="008538E8">
      <w:pPr>
        <w:pStyle w:val="Normal1"/>
        <w:numPr>
          <w:ilvl w:val="0"/>
          <w:numId w:val="3"/>
        </w:numPr>
        <w:ind w:hanging="359"/>
        <w:contextualSpacing/>
      </w:pPr>
      <w:r>
        <w:t>Fax</w:t>
      </w:r>
    </w:p>
    <w:p w14:paraId="3943FE13" w14:textId="77777777" w:rsidR="00F65AA7" w:rsidRDefault="008538E8">
      <w:pPr>
        <w:pStyle w:val="Normal1"/>
        <w:numPr>
          <w:ilvl w:val="0"/>
          <w:numId w:val="3"/>
        </w:numPr>
        <w:ind w:hanging="359"/>
        <w:contextualSpacing/>
      </w:pPr>
      <w:r>
        <w:t>Email</w:t>
      </w:r>
    </w:p>
    <w:p w14:paraId="0076E62A" w14:textId="3ABDDD41" w:rsidR="00725F86" w:rsidRDefault="000D2C38" w:rsidP="00725F86">
      <w:r>
        <w:rPr>
          <w:noProof/>
          <w:sz w:val="16"/>
          <w:szCs w:val="16"/>
        </w:rPr>
        <w:drawing>
          <wp:inline distT="0" distB="0" distL="0" distR="0" wp14:anchorId="20DDDC42" wp14:editId="08C7B297">
            <wp:extent cx="5049078" cy="62142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6 UserEmployee.jpg"/>
                    <pic:cNvPicPr/>
                  </pic:nvPicPr>
                  <pic:blipFill>
                    <a:blip r:embed="rId27">
                      <a:extLst>
                        <a:ext uri="{28A0092B-C50C-407E-A947-70E740481C1C}">
                          <a14:useLocalDpi xmlns:a14="http://schemas.microsoft.com/office/drawing/2010/main" val="0"/>
                        </a:ext>
                      </a:extLst>
                    </a:blip>
                    <a:stretch>
                      <a:fillRect/>
                    </a:stretch>
                  </pic:blipFill>
                  <pic:spPr>
                    <a:xfrm>
                      <a:off x="0" y="0"/>
                      <a:ext cx="5052457" cy="6218408"/>
                    </a:xfrm>
                    <a:prstGeom prst="rect">
                      <a:avLst/>
                    </a:prstGeom>
                  </pic:spPr>
                </pic:pic>
              </a:graphicData>
            </a:graphic>
          </wp:inline>
        </w:drawing>
      </w:r>
      <w:r w:rsidR="00882B65">
        <w:rPr>
          <w:rStyle w:val="CommentReference"/>
        </w:rPr>
        <w:commentReference w:id="226"/>
      </w:r>
    </w:p>
    <w:p w14:paraId="6C6882C4" w14:textId="77777777" w:rsidR="00725F86" w:rsidRDefault="00725F86" w:rsidP="00725F86">
      <w:r w:rsidRPr="00615AED">
        <w:rPr>
          <w:i/>
          <w:sz w:val="20"/>
        </w:rPr>
        <w:t>Exhibit 3-1</w:t>
      </w:r>
      <w:r>
        <w:rPr>
          <w:i/>
          <w:sz w:val="20"/>
        </w:rPr>
        <w:t>.16</w:t>
      </w:r>
      <w:r w:rsidRPr="00615AED">
        <w:rPr>
          <w:i/>
          <w:sz w:val="20"/>
        </w:rPr>
        <w:t xml:space="preserve">: </w:t>
      </w:r>
      <w:r w:rsidR="00702A49">
        <w:rPr>
          <w:i/>
          <w:sz w:val="20"/>
        </w:rPr>
        <w:t>User/Employee Addition with further popups for related information</w:t>
      </w:r>
      <w:r>
        <w:rPr>
          <w:i/>
          <w:sz w:val="20"/>
        </w:rPr>
        <w:t xml:space="preserve"> (Ref </w:t>
      </w:r>
      <w:r w:rsidR="00702A49">
        <w:rPr>
          <w:i/>
          <w:sz w:val="20"/>
        </w:rPr>
        <w:t>PROF-1</w:t>
      </w:r>
      <w:r>
        <w:rPr>
          <w:i/>
          <w:sz w:val="20"/>
        </w:rPr>
        <w:t>)</w:t>
      </w:r>
    </w:p>
    <w:p w14:paraId="006D8B2D" w14:textId="77777777" w:rsidR="00725F86" w:rsidRDefault="00725F86" w:rsidP="00725F86"/>
    <w:p w14:paraId="0580E0A5" w14:textId="0F5F4B11" w:rsidR="00442F09" w:rsidRDefault="000D2C38" w:rsidP="00725F86">
      <w:commentRangeStart w:id="227"/>
      <w:r>
        <w:rPr>
          <w:noProof/>
          <w:sz w:val="16"/>
          <w:szCs w:val="16"/>
        </w:rPr>
        <w:drawing>
          <wp:inline distT="0" distB="0" distL="0" distR="0" wp14:anchorId="55CF919B" wp14:editId="7EC39DC7">
            <wp:extent cx="4800600" cy="5908429"/>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7 Redesigned Logon Screen.jpg"/>
                    <pic:cNvPicPr/>
                  </pic:nvPicPr>
                  <pic:blipFill>
                    <a:blip r:embed="rId28">
                      <a:extLst>
                        <a:ext uri="{28A0092B-C50C-407E-A947-70E740481C1C}">
                          <a14:useLocalDpi xmlns:a14="http://schemas.microsoft.com/office/drawing/2010/main" val="0"/>
                        </a:ext>
                      </a:extLst>
                    </a:blip>
                    <a:stretch>
                      <a:fillRect/>
                    </a:stretch>
                  </pic:blipFill>
                  <pic:spPr>
                    <a:xfrm>
                      <a:off x="0" y="0"/>
                      <a:ext cx="4804172" cy="5912826"/>
                    </a:xfrm>
                    <a:prstGeom prst="rect">
                      <a:avLst/>
                    </a:prstGeom>
                  </pic:spPr>
                </pic:pic>
              </a:graphicData>
            </a:graphic>
          </wp:inline>
        </w:drawing>
      </w:r>
      <w:commentRangeEnd w:id="227"/>
      <w:r w:rsidR="006257D4">
        <w:rPr>
          <w:rStyle w:val="CommentReference"/>
        </w:rPr>
        <w:commentReference w:id="227"/>
      </w:r>
      <w:r w:rsidR="00882B65">
        <w:rPr>
          <w:rStyle w:val="CommentReference"/>
        </w:rPr>
        <w:commentReference w:id="228"/>
      </w:r>
    </w:p>
    <w:p w14:paraId="3C36BC43" w14:textId="77777777" w:rsidR="00702A49" w:rsidRDefault="00702A49" w:rsidP="00725F86">
      <w:r w:rsidRPr="00615AED">
        <w:rPr>
          <w:i/>
          <w:sz w:val="20"/>
        </w:rPr>
        <w:t>Exhibit 3-1</w:t>
      </w:r>
      <w:r>
        <w:rPr>
          <w:i/>
          <w:sz w:val="20"/>
        </w:rPr>
        <w:t>.17</w:t>
      </w:r>
      <w:r w:rsidRPr="00615AED">
        <w:rPr>
          <w:i/>
          <w:sz w:val="20"/>
        </w:rPr>
        <w:t xml:space="preserve">: </w:t>
      </w:r>
      <w:r>
        <w:rPr>
          <w:i/>
          <w:sz w:val="20"/>
        </w:rPr>
        <w:t>Redesigned Logon Screen with improved UI (Ref PROF-1)</w:t>
      </w:r>
    </w:p>
    <w:p w14:paraId="57E37D33" w14:textId="4D446E4D" w:rsidR="000D2C38" w:rsidRDefault="00882B65">
      <w:pPr>
        <w:pStyle w:val="Normal1"/>
      </w:pPr>
      <w:r>
        <w:rPr>
          <w:rStyle w:val="CommentReference"/>
        </w:rPr>
        <w:commentReference w:id="229"/>
      </w:r>
      <w:r w:rsidR="000D2C38">
        <w:t>&lt;</w:t>
      </w:r>
      <w:r w:rsidR="000D2C38" w:rsidRPr="000D2C38">
        <w:rPr>
          <w:highlight w:val="yellow"/>
        </w:rPr>
        <w:t>removed</w:t>
      </w:r>
      <w:r w:rsidR="000D2C38">
        <w:t>&gt;</w:t>
      </w:r>
    </w:p>
    <w:p w14:paraId="49152A1A" w14:textId="77777777" w:rsidR="00702A49" w:rsidRDefault="00702A49" w:rsidP="00702A49">
      <w:r w:rsidRPr="00615AED">
        <w:rPr>
          <w:i/>
          <w:sz w:val="20"/>
        </w:rPr>
        <w:t>Exhibit 3-1</w:t>
      </w:r>
      <w:r>
        <w:rPr>
          <w:i/>
          <w:sz w:val="20"/>
        </w:rPr>
        <w:t>.</w:t>
      </w:r>
      <w:commentRangeStart w:id="230"/>
      <w:r>
        <w:rPr>
          <w:i/>
          <w:sz w:val="20"/>
        </w:rPr>
        <w:t>18</w:t>
      </w:r>
      <w:commentRangeEnd w:id="230"/>
      <w:r w:rsidR="006257D4">
        <w:rPr>
          <w:rStyle w:val="CommentReference"/>
        </w:rPr>
        <w:commentReference w:id="230"/>
      </w:r>
      <w:r w:rsidRPr="00615AED">
        <w:rPr>
          <w:i/>
          <w:sz w:val="20"/>
        </w:rPr>
        <w:t xml:space="preserve">: </w:t>
      </w:r>
      <w:r>
        <w:rPr>
          <w:i/>
          <w:sz w:val="20"/>
        </w:rPr>
        <w:t>Redesigned Screen with fresh registeration possible (Admin approved additions Ref PROF-1)</w:t>
      </w:r>
    </w:p>
    <w:p w14:paraId="4BFD15D0" w14:textId="77777777" w:rsidR="00702A49" w:rsidRDefault="00702A49">
      <w:pPr>
        <w:pStyle w:val="Normal1"/>
      </w:pPr>
    </w:p>
    <w:p w14:paraId="473ABBC2" w14:textId="77777777" w:rsidR="00702A49" w:rsidRDefault="00702A49">
      <w:pPr>
        <w:pStyle w:val="Normal1"/>
      </w:pPr>
    </w:p>
    <w:p w14:paraId="3341CA3C" w14:textId="77777777" w:rsidR="00442F09" w:rsidRDefault="008538E8">
      <w:pPr>
        <w:pStyle w:val="Normal1"/>
      </w:pPr>
      <w:r>
        <w:t>PROF-2:</w:t>
      </w:r>
      <w:r>
        <w:tab/>
        <w:t>System preferences: The System shall provide a mechanism allowing a User to</w:t>
      </w:r>
    </w:p>
    <w:p w14:paraId="7DF82195" w14:textId="77777777" w:rsidR="00442F09" w:rsidRDefault="008538E8">
      <w:pPr>
        <w:pStyle w:val="Normal1"/>
      </w:pPr>
      <w:r>
        <w:tab/>
      </w:r>
      <w:r>
        <w:tab/>
        <w:t>customize certain System preferences.</w:t>
      </w:r>
    </w:p>
    <w:p w14:paraId="332D3D67" w14:textId="77777777" w:rsidR="00442F09" w:rsidRDefault="00442F09">
      <w:pPr>
        <w:pStyle w:val="Normal1"/>
      </w:pPr>
    </w:p>
    <w:p w14:paraId="69995E06" w14:textId="77777777" w:rsidR="00442F09" w:rsidRDefault="008538E8">
      <w:pPr>
        <w:pStyle w:val="Normal1"/>
      </w:pPr>
      <w:r>
        <w:tab/>
      </w:r>
      <w:r>
        <w:tab/>
        <w:t>Customizable System preferences include:</w:t>
      </w:r>
    </w:p>
    <w:p w14:paraId="3BB90291" w14:textId="77777777" w:rsidR="00442F09" w:rsidRDefault="008538E8">
      <w:pPr>
        <w:pStyle w:val="Normal1"/>
        <w:numPr>
          <w:ilvl w:val="0"/>
          <w:numId w:val="18"/>
        </w:numPr>
        <w:ind w:hanging="359"/>
        <w:contextualSpacing/>
      </w:pPr>
      <w:r>
        <w:t>Default Claim view.</w:t>
      </w:r>
    </w:p>
    <w:p w14:paraId="43A44E37" w14:textId="77777777" w:rsidR="00442F09" w:rsidRDefault="008538E8">
      <w:pPr>
        <w:pStyle w:val="Normal1"/>
        <w:numPr>
          <w:ilvl w:val="0"/>
          <w:numId w:val="18"/>
        </w:numPr>
        <w:ind w:hanging="359"/>
        <w:contextualSpacing/>
      </w:pPr>
      <w:r>
        <w:t>Notification email address.</w:t>
      </w:r>
    </w:p>
    <w:p w14:paraId="11597025" w14:textId="77777777" w:rsidR="00442F09" w:rsidRDefault="008538E8">
      <w:pPr>
        <w:pStyle w:val="Normal1"/>
        <w:numPr>
          <w:ilvl w:val="0"/>
          <w:numId w:val="18"/>
        </w:numPr>
        <w:ind w:hanging="359"/>
        <w:contextualSpacing/>
      </w:pPr>
      <w:r>
        <w:t>Default printer.</w:t>
      </w:r>
    </w:p>
    <w:p w14:paraId="2F2FFEF4" w14:textId="77777777" w:rsidR="00442F09" w:rsidRDefault="008538E8">
      <w:pPr>
        <w:pStyle w:val="Normal1"/>
        <w:numPr>
          <w:ilvl w:val="0"/>
          <w:numId w:val="18"/>
        </w:numPr>
        <w:ind w:hanging="359"/>
        <w:contextualSpacing/>
      </w:pPr>
      <w:r>
        <w:t>Email BCC preference.</w:t>
      </w:r>
    </w:p>
    <w:p w14:paraId="5F54A35E" w14:textId="77777777" w:rsidR="00442F09" w:rsidRDefault="008538E8">
      <w:pPr>
        <w:pStyle w:val="Normal1"/>
        <w:numPr>
          <w:ilvl w:val="0"/>
          <w:numId w:val="18"/>
        </w:numPr>
        <w:ind w:hanging="359"/>
        <w:contextualSpacing/>
      </w:pPr>
      <w:r>
        <w:t>Password.</w:t>
      </w:r>
    </w:p>
    <w:p w14:paraId="4D0C26FD" w14:textId="77777777" w:rsidR="00442F09" w:rsidRDefault="008538E8">
      <w:pPr>
        <w:pStyle w:val="Normal1"/>
        <w:numPr>
          <w:ilvl w:val="0"/>
          <w:numId w:val="18"/>
        </w:numPr>
        <w:ind w:hanging="359"/>
        <w:contextualSpacing/>
      </w:pPr>
      <w:r>
        <w:t>Menu Order</w:t>
      </w:r>
    </w:p>
    <w:p w14:paraId="66408994" w14:textId="77777777" w:rsidR="00442F09" w:rsidRDefault="008538E8">
      <w:pPr>
        <w:pStyle w:val="Heading2"/>
        <w:contextualSpacing w:val="0"/>
      </w:pPr>
      <w:bookmarkStart w:id="231" w:name="h.iaa2o9igdicp" w:colFirst="0" w:colLast="0"/>
      <w:bookmarkEnd w:id="231"/>
      <w:r>
        <w:lastRenderedPageBreak/>
        <w:t>3.1.8 Library</w:t>
      </w:r>
    </w:p>
    <w:p w14:paraId="54EAF284" w14:textId="77777777" w:rsidR="00442F09" w:rsidRDefault="00442F09">
      <w:pPr>
        <w:pStyle w:val="Normal1"/>
      </w:pPr>
    </w:p>
    <w:p w14:paraId="5466A68A" w14:textId="77777777" w:rsidR="00442F09" w:rsidRDefault="008538E8">
      <w:pPr>
        <w:pStyle w:val="Normal1"/>
      </w:pPr>
      <w:r>
        <w:t>LIB-1:</w:t>
      </w:r>
      <w:r>
        <w:tab/>
      </w:r>
      <w:r>
        <w:tab/>
        <w:t>Library:  The System shall provide a mechanism for storing and viewing</w:t>
      </w:r>
    </w:p>
    <w:p w14:paraId="010FEE41" w14:textId="77777777" w:rsidR="00442F09" w:rsidRDefault="008538E8">
      <w:pPr>
        <w:pStyle w:val="Normal1"/>
      </w:pPr>
      <w:r>
        <w:tab/>
      </w:r>
      <w:r>
        <w:tab/>
        <w:t>Documents between Users. A global Library of Documents allow</w:t>
      </w:r>
    </w:p>
    <w:p w14:paraId="5B33D93A" w14:textId="77777777" w:rsidR="00442F09" w:rsidRDefault="008538E8">
      <w:pPr>
        <w:pStyle w:val="Normal1"/>
      </w:pPr>
      <w:r>
        <w:tab/>
      </w:r>
      <w:r>
        <w:tab/>
        <w:t>various documents to be uploaded. Access control to Documents will be</w:t>
      </w:r>
    </w:p>
    <w:p w14:paraId="6F2166F4" w14:textId="77777777" w:rsidR="00442F09" w:rsidRDefault="008538E8">
      <w:pPr>
        <w:pStyle w:val="Normal1"/>
      </w:pPr>
      <w:r>
        <w:tab/>
      </w:r>
      <w:r>
        <w:tab/>
        <w:t>controlled by Permissions as required by Roles.</w:t>
      </w:r>
    </w:p>
    <w:p w14:paraId="6F777E9F" w14:textId="77777777" w:rsidR="00442F09" w:rsidRDefault="00442F09">
      <w:pPr>
        <w:pStyle w:val="Normal1"/>
      </w:pPr>
    </w:p>
    <w:p w14:paraId="56418DD3" w14:textId="77777777" w:rsidR="00442F09" w:rsidRDefault="008538E8">
      <w:pPr>
        <w:pStyle w:val="Normal1"/>
      </w:pPr>
      <w:r>
        <w:tab/>
      </w:r>
      <w:r>
        <w:tab/>
        <w:t>Documents in the Library may consist of content such as:</w:t>
      </w:r>
    </w:p>
    <w:p w14:paraId="2BEABF6E" w14:textId="77777777" w:rsidR="00442F09" w:rsidRDefault="008538E8">
      <w:pPr>
        <w:pStyle w:val="Normal1"/>
        <w:numPr>
          <w:ilvl w:val="0"/>
          <w:numId w:val="5"/>
        </w:numPr>
        <w:ind w:hanging="359"/>
        <w:contextualSpacing/>
      </w:pPr>
      <w:r>
        <w:t>Legal information and case law.</w:t>
      </w:r>
    </w:p>
    <w:p w14:paraId="67BEA863" w14:textId="77777777" w:rsidR="00442F09" w:rsidRDefault="008538E8">
      <w:pPr>
        <w:pStyle w:val="Normal1"/>
        <w:numPr>
          <w:ilvl w:val="0"/>
          <w:numId w:val="5"/>
        </w:numPr>
        <w:ind w:hanging="359"/>
        <w:contextualSpacing/>
      </w:pPr>
      <w:r>
        <w:t>State offices.</w:t>
      </w:r>
    </w:p>
    <w:p w14:paraId="184EDE78" w14:textId="77777777" w:rsidR="00442F09" w:rsidRDefault="008538E8">
      <w:pPr>
        <w:pStyle w:val="Normal1"/>
        <w:numPr>
          <w:ilvl w:val="0"/>
          <w:numId w:val="5"/>
        </w:numPr>
        <w:ind w:hanging="359"/>
        <w:contextualSpacing/>
      </w:pPr>
      <w:r>
        <w:t>Statute of Limitation information.</w:t>
      </w:r>
    </w:p>
    <w:p w14:paraId="24B968C7" w14:textId="77777777" w:rsidR="00442F09" w:rsidRDefault="008538E8">
      <w:pPr>
        <w:pStyle w:val="Normal1"/>
        <w:numPr>
          <w:ilvl w:val="0"/>
          <w:numId w:val="5"/>
        </w:numPr>
        <w:ind w:hanging="359"/>
        <w:contextualSpacing/>
      </w:pPr>
      <w:r>
        <w:t>Procedures for obtaining police reports.</w:t>
      </w:r>
    </w:p>
    <w:p w14:paraId="77F56332" w14:textId="77777777" w:rsidR="00442F09" w:rsidRDefault="008538E8">
      <w:pPr>
        <w:pStyle w:val="Normal1"/>
        <w:numPr>
          <w:ilvl w:val="0"/>
          <w:numId w:val="5"/>
        </w:numPr>
        <w:ind w:hanging="359"/>
        <w:contextualSpacing/>
      </w:pPr>
      <w:r>
        <w:t>Helpful letters.</w:t>
      </w:r>
    </w:p>
    <w:p w14:paraId="1BEB6B41" w14:textId="360AB3C2" w:rsidR="00442F09" w:rsidRDefault="000D2C38">
      <w:pPr>
        <w:pStyle w:val="Normal1"/>
      </w:pPr>
      <w:commentRangeStart w:id="232"/>
      <w:r>
        <w:rPr>
          <w:noProof/>
          <w:sz w:val="16"/>
          <w:szCs w:val="16"/>
        </w:rPr>
        <w:drawing>
          <wp:inline distT="0" distB="0" distL="0" distR="0" wp14:anchorId="539EE467" wp14:editId="6DCFEBD4">
            <wp:extent cx="4985468" cy="6135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9 Library interface.jpg"/>
                    <pic:cNvPicPr/>
                  </pic:nvPicPr>
                  <pic:blipFill>
                    <a:blip r:embed="rId29">
                      <a:extLst>
                        <a:ext uri="{28A0092B-C50C-407E-A947-70E740481C1C}">
                          <a14:useLocalDpi xmlns:a14="http://schemas.microsoft.com/office/drawing/2010/main" val="0"/>
                        </a:ext>
                      </a:extLst>
                    </a:blip>
                    <a:stretch>
                      <a:fillRect/>
                    </a:stretch>
                  </pic:blipFill>
                  <pic:spPr>
                    <a:xfrm>
                      <a:off x="0" y="0"/>
                      <a:ext cx="4988804" cy="6140066"/>
                    </a:xfrm>
                    <a:prstGeom prst="rect">
                      <a:avLst/>
                    </a:prstGeom>
                  </pic:spPr>
                </pic:pic>
              </a:graphicData>
            </a:graphic>
          </wp:inline>
        </w:drawing>
      </w:r>
      <w:commentRangeEnd w:id="232"/>
      <w:r w:rsidR="006257D4">
        <w:rPr>
          <w:rStyle w:val="CommentReference"/>
        </w:rPr>
        <w:commentReference w:id="232"/>
      </w:r>
      <w:r w:rsidR="00126FE4">
        <w:rPr>
          <w:rStyle w:val="CommentReference"/>
        </w:rPr>
        <w:commentReference w:id="233"/>
      </w:r>
    </w:p>
    <w:p w14:paraId="317E5A48" w14:textId="77777777" w:rsidR="00702A49" w:rsidRDefault="00702A49" w:rsidP="00702A49">
      <w:r w:rsidRPr="00615AED">
        <w:rPr>
          <w:i/>
          <w:sz w:val="20"/>
        </w:rPr>
        <w:t>Exhibit 3-1</w:t>
      </w:r>
      <w:r>
        <w:rPr>
          <w:i/>
          <w:sz w:val="20"/>
        </w:rPr>
        <w:t>.19</w:t>
      </w:r>
      <w:r w:rsidRPr="00615AED">
        <w:rPr>
          <w:i/>
          <w:sz w:val="20"/>
        </w:rPr>
        <w:t xml:space="preserve">: </w:t>
      </w:r>
      <w:r>
        <w:rPr>
          <w:i/>
          <w:sz w:val="20"/>
        </w:rPr>
        <w:t>Library interface for related legal and precedents information (Ref LIB-1)</w:t>
      </w:r>
    </w:p>
    <w:p w14:paraId="575A4270" w14:textId="77777777" w:rsidR="00702A49" w:rsidRDefault="00702A49">
      <w:pPr>
        <w:pStyle w:val="Normal1"/>
      </w:pPr>
    </w:p>
    <w:p w14:paraId="3CB3AB10" w14:textId="77777777" w:rsidR="00442F09" w:rsidRDefault="008538E8">
      <w:pPr>
        <w:pStyle w:val="Heading2"/>
        <w:contextualSpacing w:val="0"/>
      </w:pPr>
      <w:bookmarkStart w:id="234" w:name="h.yknoq7ri44tc" w:colFirst="0" w:colLast="0"/>
      <w:bookmarkEnd w:id="234"/>
      <w:r>
        <w:lastRenderedPageBreak/>
        <w:t>3.1.9 Payments</w:t>
      </w:r>
    </w:p>
    <w:p w14:paraId="53B65FA0" w14:textId="77777777" w:rsidR="00442F09" w:rsidRDefault="00442F09">
      <w:pPr>
        <w:pStyle w:val="Normal1"/>
      </w:pPr>
    </w:p>
    <w:p w14:paraId="167F5CA9" w14:textId="77777777" w:rsidR="00442F09" w:rsidRDefault="008538E8">
      <w:pPr>
        <w:pStyle w:val="Normal1"/>
      </w:pPr>
      <w:r>
        <w:t>PAY-1:</w:t>
      </w:r>
      <w:r>
        <w:tab/>
      </w:r>
      <w:r>
        <w:tab/>
        <w:t>Payment entry: The System shall provide a mechanism for entering information</w:t>
      </w:r>
    </w:p>
    <w:p w14:paraId="2F128993" w14:textId="77777777" w:rsidR="00442F09" w:rsidRDefault="008538E8">
      <w:pPr>
        <w:pStyle w:val="Normal1"/>
      </w:pPr>
      <w:r>
        <w:tab/>
      </w:r>
      <w:r>
        <w:tab/>
        <w:t>about Payments that have been received.</w:t>
      </w:r>
    </w:p>
    <w:p w14:paraId="75349F7F" w14:textId="77777777" w:rsidR="00442F09" w:rsidRDefault="00442F09">
      <w:pPr>
        <w:pStyle w:val="Normal1"/>
      </w:pPr>
    </w:p>
    <w:p w14:paraId="7ED7B5D5" w14:textId="77777777" w:rsidR="00442F09" w:rsidRDefault="008538E8">
      <w:pPr>
        <w:pStyle w:val="Normal1"/>
      </w:pPr>
      <w:r>
        <w:tab/>
      </w:r>
      <w:r>
        <w:tab/>
        <w:t>Received Payment information includes:</w:t>
      </w:r>
    </w:p>
    <w:p w14:paraId="34679F65" w14:textId="77777777" w:rsidR="00442F09" w:rsidRDefault="008538E8">
      <w:pPr>
        <w:pStyle w:val="Normal1"/>
        <w:numPr>
          <w:ilvl w:val="0"/>
          <w:numId w:val="2"/>
        </w:numPr>
        <w:ind w:hanging="359"/>
        <w:contextualSpacing/>
      </w:pPr>
      <w:r>
        <w:t>Received date.</w:t>
      </w:r>
    </w:p>
    <w:p w14:paraId="065AB8A4" w14:textId="77777777" w:rsidR="00442F09" w:rsidRDefault="008538E8">
      <w:pPr>
        <w:pStyle w:val="Normal1"/>
        <w:numPr>
          <w:ilvl w:val="0"/>
          <w:numId w:val="2"/>
        </w:numPr>
        <w:ind w:hanging="359"/>
        <w:contextualSpacing/>
      </w:pPr>
      <w:r>
        <w:t>Claim Number.</w:t>
      </w:r>
    </w:p>
    <w:p w14:paraId="616A21F9" w14:textId="77777777" w:rsidR="00442F09" w:rsidRDefault="008538E8">
      <w:pPr>
        <w:pStyle w:val="Normal1"/>
        <w:numPr>
          <w:ilvl w:val="0"/>
          <w:numId w:val="2"/>
        </w:numPr>
        <w:ind w:hanging="359"/>
        <w:contextualSpacing/>
      </w:pPr>
      <w:r>
        <w:t>Payment Type (how payment was received)</w:t>
      </w:r>
    </w:p>
    <w:p w14:paraId="3FA648B7" w14:textId="77777777" w:rsidR="00442F09" w:rsidRDefault="008538E8">
      <w:pPr>
        <w:pStyle w:val="Normal1"/>
        <w:numPr>
          <w:ilvl w:val="0"/>
          <w:numId w:val="2"/>
        </w:numPr>
        <w:ind w:hanging="359"/>
        <w:contextualSpacing/>
      </w:pPr>
      <w:r>
        <w:t>Source.</w:t>
      </w:r>
    </w:p>
    <w:p w14:paraId="6940669A" w14:textId="77777777" w:rsidR="00442F09" w:rsidRDefault="008538E8">
      <w:pPr>
        <w:pStyle w:val="Normal1"/>
        <w:numPr>
          <w:ilvl w:val="0"/>
          <w:numId w:val="2"/>
        </w:numPr>
        <w:ind w:hanging="359"/>
        <w:contextualSpacing/>
      </w:pPr>
      <w:r>
        <w:t>Alternate source.</w:t>
      </w:r>
    </w:p>
    <w:p w14:paraId="66ACFEC8" w14:textId="77777777" w:rsidR="00442F09" w:rsidRDefault="008538E8">
      <w:pPr>
        <w:pStyle w:val="Normal1"/>
        <w:numPr>
          <w:ilvl w:val="0"/>
          <w:numId w:val="2"/>
        </w:numPr>
        <w:ind w:hanging="359"/>
        <w:contextualSpacing/>
      </w:pPr>
      <w:r>
        <w:t>Check Number.</w:t>
      </w:r>
    </w:p>
    <w:p w14:paraId="15B71A85" w14:textId="77777777" w:rsidR="00442F09" w:rsidRDefault="008538E8">
      <w:pPr>
        <w:pStyle w:val="Normal1"/>
        <w:numPr>
          <w:ilvl w:val="0"/>
          <w:numId w:val="2"/>
        </w:numPr>
        <w:ind w:hanging="359"/>
        <w:contextualSpacing/>
      </w:pPr>
      <w:r>
        <w:t>Check Date.</w:t>
      </w:r>
    </w:p>
    <w:p w14:paraId="2C812E51" w14:textId="77777777" w:rsidR="00442F09" w:rsidRDefault="008538E8">
      <w:pPr>
        <w:pStyle w:val="Normal1"/>
        <w:numPr>
          <w:ilvl w:val="0"/>
          <w:numId w:val="2"/>
        </w:numPr>
        <w:ind w:hanging="359"/>
        <w:contextualSpacing/>
      </w:pPr>
      <w:r>
        <w:t>Check image attachment.</w:t>
      </w:r>
    </w:p>
    <w:p w14:paraId="72DAB6A2" w14:textId="77777777" w:rsidR="00442F09" w:rsidRDefault="008538E8">
      <w:pPr>
        <w:pStyle w:val="Normal1"/>
        <w:numPr>
          <w:ilvl w:val="0"/>
          <w:numId w:val="2"/>
        </w:numPr>
        <w:ind w:hanging="359"/>
        <w:contextualSpacing/>
      </w:pPr>
      <w:r>
        <w:t>Amount.</w:t>
      </w:r>
    </w:p>
    <w:p w14:paraId="4B9D638E" w14:textId="77777777" w:rsidR="00442F09" w:rsidRDefault="008538E8">
      <w:pPr>
        <w:pStyle w:val="Normal1"/>
        <w:numPr>
          <w:ilvl w:val="0"/>
          <w:numId w:val="2"/>
        </w:numPr>
        <w:ind w:hanging="359"/>
        <w:contextualSpacing/>
        <w:rPr>
          <w:highlight w:val="yellow"/>
        </w:rPr>
      </w:pPr>
      <w:r>
        <w:rPr>
          <w:highlight w:val="yellow"/>
        </w:rPr>
        <w:t>Payment Method (money order / insurance check / personal check)</w:t>
      </w:r>
    </w:p>
    <w:p w14:paraId="70011E6B" w14:textId="77777777" w:rsidR="00442F09" w:rsidRDefault="008538E8">
      <w:pPr>
        <w:pStyle w:val="Normal1"/>
        <w:numPr>
          <w:ilvl w:val="0"/>
          <w:numId w:val="2"/>
        </w:numPr>
        <w:ind w:hanging="359"/>
        <w:contextualSpacing/>
        <w:rPr>
          <w:highlight w:val="yellow"/>
        </w:rPr>
      </w:pPr>
      <w:r>
        <w:rPr>
          <w:highlight w:val="yellow"/>
        </w:rPr>
        <w:t>Visual notification for special cash handling rules</w:t>
      </w:r>
    </w:p>
    <w:p w14:paraId="75F8D4EC" w14:textId="77777777" w:rsidR="00442F09" w:rsidRDefault="00442F09">
      <w:pPr>
        <w:pStyle w:val="Normal1"/>
      </w:pPr>
    </w:p>
    <w:p w14:paraId="660D4ADB" w14:textId="77777777" w:rsidR="00442F09" w:rsidRDefault="008538E8">
      <w:pPr>
        <w:pStyle w:val="Normal1"/>
      </w:pPr>
      <w:r>
        <w:t>PAY-2:</w:t>
      </w:r>
      <w:r>
        <w:tab/>
      </w:r>
      <w:r>
        <w:tab/>
        <w:t>Payment Claim information accessibility: The System shall provide the ability to</w:t>
      </w:r>
    </w:p>
    <w:p w14:paraId="26FDADC5" w14:textId="77777777" w:rsidR="00442F09" w:rsidRDefault="008538E8">
      <w:pPr>
        <w:pStyle w:val="Normal1"/>
      </w:pPr>
      <w:r>
        <w:tab/>
      </w:r>
      <w:r>
        <w:tab/>
        <w:t>view Claim information in a Payment after the Claim Number has been entered.</w:t>
      </w:r>
    </w:p>
    <w:p w14:paraId="6D001BDB" w14:textId="77777777" w:rsidR="00442F09" w:rsidRDefault="00442F09">
      <w:pPr>
        <w:pStyle w:val="Normal1"/>
      </w:pPr>
    </w:p>
    <w:p w14:paraId="383990BA" w14:textId="77777777" w:rsidR="00442F09" w:rsidRDefault="008538E8">
      <w:pPr>
        <w:pStyle w:val="Normal1"/>
      </w:pPr>
      <w:r>
        <w:tab/>
      </w:r>
      <w:r>
        <w:tab/>
        <w:t>Claim information accessible within a Payment includes:</w:t>
      </w:r>
    </w:p>
    <w:p w14:paraId="13720644" w14:textId="77777777" w:rsidR="00442F09" w:rsidRDefault="008538E8">
      <w:pPr>
        <w:pStyle w:val="Normal1"/>
        <w:numPr>
          <w:ilvl w:val="0"/>
          <w:numId w:val="22"/>
        </w:numPr>
        <w:ind w:hanging="359"/>
        <w:contextualSpacing/>
      </w:pPr>
      <w:r>
        <w:t>Insured status.</w:t>
      </w:r>
    </w:p>
    <w:p w14:paraId="18671840" w14:textId="77777777" w:rsidR="00442F09" w:rsidRDefault="008538E8">
      <w:pPr>
        <w:pStyle w:val="Normal1"/>
        <w:numPr>
          <w:ilvl w:val="0"/>
          <w:numId w:val="22"/>
        </w:numPr>
        <w:ind w:hanging="359"/>
        <w:contextualSpacing/>
      </w:pPr>
      <w:r>
        <w:t>Client.</w:t>
      </w:r>
    </w:p>
    <w:p w14:paraId="461A15E8" w14:textId="77777777" w:rsidR="00442F09" w:rsidRDefault="008538E8">
      <w:pPr>
        <w:pStyle w:val="Normal1"/>
        <w:numPr>
          <w:ilvl w:val="0"/>
          <w:numId w:val="22"/>
        </w:numPr>
        <w:ind w:hanging="359"/>
        <w:contextualSpacing/>
      </w:pPr>
      <w:r>
        <w:t>Specialist.</w:t>
      </w:r>
    </w:p>
    <w:p w14:paraId="71C74A22" w14:textId="77777777" w:rsidR="00442F09" w:rsidRDefault="008538E8">
      <w:pPr>
        <w:pStyle w:val="Normal1"/>
        <w:numPr>
          <w:ilvl w:val="0"/>
          <w:numId w:val="22"/>
        </w:numPr>
        <w:ind w:hanging="359"/>
        <w:contextualSpacing/>
      </w:pPr>
      <w:r>
        <w:t>Status.</w:t>
      </w:r>
    </w:p>
    <w:p w14:paraId="0573E6ED" w14:textId="77777777" w:rsidR="00442F09" w:rsidRDefault="008538E8">
      <w:pPr>
        <w:pStyle w:val="Normal1"/>
        <w:numPr>
          <w:ilvl w:val="0"/>
          <w:numId w:val="22"/>
        </w:numPr>
        <w:ind w:hanging="359"/>
        <w:contextualSpacing/>
      </w:pPr>
      <w:r>
        <w:t>Amount Due.</w:t>
      </w:r>
    </w:p>
    <w:p w14:paraId="4A6ECD37" w14:textId="45217E34" w:rsidR="00442F09" w:rsidRDefault="00FA38C7">
      <w:pPr>
        <w:pStyle w:val="Normal1"/>
      </w:pPr>
      <w:r>
        <w:rPr>
          <w:rStyle w:val="CommentReference"/>
        </w:rPr>
        <w:lastRenderedPageBreak/>
        <w:commentReference w:id="235"/>
      </w:r>
      <w:commentRangeStart w:id="236"/>
      <w:ins w:id="237" w:author="ColWorx Inc" w:date="2015-03-02T21:10:00Z">
        <w:r w:rsidR="005F4850">
          <w:rPr>
            <w:noProof/>
          </w:rPr>
          <w:drawing>
            <wp:inline distT="0" distB="0" distL="0" distR="0" wp14:anchorId="78421ED2" wp14:editId="5E985817">
              <wp:extent cx="5943600" cy="7315200"/>
              <wp:effectExtent l="0" t="0" r="0" b="0"/>
              <wp:docPr id="21" name="Picture 21" descr="Macintosh HD:Users:ZahoorIqbal:Documents:Purco:02-03-2015-Purco-Final:purco_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ahoorIqbal:Documents:Purco:02-03-2015-Purco-Final:purco_Payme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ins>
      <w:commentRangeEnd w:id="236"/>
      <w:r w:rsidR="006257D4">
        <w:rPr>
          <w:rStyle w:val="CommentReference"/>
        </w:rPr>
        <w:commentReference w:id="236"/>
      </w:r>
    </w:p>
    <w:p w14:paraId="17C39CE3" w14:textId="0E1559A5" w:rsidR="00702A49" w:rsidRDefault="00702A49" w:rsidP="00702A49">
      <w:r w:rsidRPr="00615AED">
        <w:rPr>
          <w:i/>
          <w:sz w:val="20"/>
        </w:rPr>
        <w:t>Exhibit 3-1</w:t>
      </w:r>
      <w:r>
        <w:rPr>
          <w:i/>
          <w:sz w:val="20"/>
        </w:rPr>
        <w:t>.20</w:t>
      </w:r>
      <w:r w:rsidRPr="00615AED">
        <w:rPr>
          <w:i/>
          <w:sz w:val="20"/>
        </w:rPr>
        <w:t xml:space="preserve">: </w:t>
      </w:r>
      <w:r>
        <w:rPr>
          <w:i/>
          <w:sz w:val="20"/>
        </w:rPr>
        <w:t xml:space="preserve">Payment </w:t>
      </w:r>
      <w:r w:rsidR="006D07E1">
        <w:rPr>
          <w:i/>
          <w:sz w:val="20"/>
        </w:rPr>
        <w:t>entry</w:t>
      </w:r>
      <w:r>
        <w:rPr>
          <w:i/>
          <w:sz w:val="20"/>
        </w:rPr>
        <w:t xml:space="preserve"> view with further popups for rela</w:t>
      </w:r>
      <w:r w:rsidR="006D07E1">
        <w:rPr>
          <w:i/>
          <w:sz w:val="20"/>
        </w:rPr>
        <w:t>ted information (Ref PAY-1/2/3/4</w:t>
      </w:r>
      <w:r>
        <w:rPr>
          <w:i/>
          <w:sz w:val="20"/>
        </w:rPr>
        <w:t>)</w:t>
      </w:r>
    </w:p>
    <w:p w14:paraId="46666524" w14:textId="77777777" w:rsidR="00702A49" w:rsidRDefault="00702A49">
      <w:pPr>
        <w:pStyle w:val="Normal1"/>
      </w:pPr>
    </w:p>
    <w:p w14:paraId="6142E427" w14:textId="77777777" w:rsidR="00442F09" w:rsidRDefault="008538E8">
      <w:pPr>
        <w:pStyle w:val="Normal1"/>
      </w:pPr>
      <w:r>
        <w:t>PAY-3:</w:t>
      </w:r>
      <w:r>
        <w:tab/>
      </w:r>
      <w:r>
        <w:tab/>
        <w:t xml:space="preserve">Limited Payment types in Payment entry: The System shall provide a </w:t>
      </w:r>
    </w:p>
    <w:p w14:paraId="5E379058" w14:textId="77777777" w:rsidR="00442F09" w:rsidRDefault="008538E8">
      <w:pPr>
        <w:pStyle w:val="Normal1"/>
        <w:ind w:left="720" w:firstLine="720"/>
      </w:pPr>
      <w:r>
        <w:t>mechanism for limiting the available Payment types when entering a Payment.</w:t>
      </w:r>
    </w:p>
    <w:p w14:paraId="14A97A8E" w14:textId="77777777" w:rsidR="00442F09" w:rsidRDefault="00442F09">
      <w:pPr>
        <w:pStyle w:val="Normal1"/>
        <w:ind w:left="720" w:firstLine="720"/>
      </w:pPr>
    </w:p>
    <w:p w14:paraId="44CF535B" w14:textId="77777777" w:rsidR="00442F09" w:rsidRDefault="008538E8">
      <w:pPr>
        <w:pStyle w:val="Normal1"/>
      </w:pPr>
      <w:r>
        <w:t>PAY-4:</w:t>
      </w:r>
      <w:r>
        <w:tab/>
      </w:r>
      <w:r>
        <w:tab/>
        <w:t>Payment recall:  The System shall provide the ability to recall a Payment. A</w:t>
      </w:r>
    </w:p>
    <w:p w14:paraId="60BDA59F" w14:textId="77777777" w:rsidR="00442F09" w:rsidRDefault="008538E8">
      <w:pPr>
        <w:pStyle w:val="Normal1"/>
      </w:pPr>
      <w:r>
        <w:tab/>
      </w:r>
      <w:r>
        <w:tab/>
        <w:t>Payment may be edited or deleted.</w:t>
      </w:r>
    </w:p>
    <w:p w14:paraId="66879D40" w14:textId="77777777" w:rsidR="00442F09" w:rsidRDefault="00442F09">
      <w:pPr>
        <w:pStyle w:val="Normal1"/>
      </w:pPr>
    </w:p>
    <w:p w14:paraId="7BA88DF1" w14:textId="77777777" w:rsidR="00442F09" w:rsidRDefault="008538E8">
      <w:pPr>
        <w:pStyle w:val="Normal1"/>
      </w:pPr>
      <w:r>
        <w:t>PAY-5:</w:t>
      </w:r>
      <w:r>
        <w:tab/>
      </w:r>
      <w:r>
        <w:tab/>
        <w:t>Payment lock:  The System shall provide a mechanism for locking a Payment,</w:t>
      </w:r>
    </w:p>
    <w:p w14:paraId="0C5A53C2" w14:textId="77777777" w:rsidR="00442F09" w:rsidRDefault="008538E8">
      <w:pPr>
        <w:pStyle w:val="Normal1"/>
      </w:pPr>
      <w:r>
        <w:lastRenderedPageBreak/>
        <w:tab/>
      </w:r>
      <w:r>
        <w:tab/>
        <w:t>disallowing Users from editing the Payment. Locking of Payments shall be</w:t>
      </w:r>
    </w:p>
    <w:p w14:paraId="004C010A" w14:textId="77777777" w:rsidR="00442F09" w:rsidRDefault="008538E8">
      <w:pPr>
        <w:pStyle w:val="Normal1"/>
      </w:pPr>
      <w:r>
        <w:tab/>
      </w:r>
      <w:r>
        <w:tab/>
        <w:t>controlled by Permissions.</w:t>
      </w:r>
    </w:p>
    <w:p w14:paraId="7ED07BA6" w14:textId="77777777" w:rsidR="00442F09" w:rsidRDefault="00442F09">
      <w:pPr>
        <w:pStyle w:val="Normal1"/>
      </w:pPr>
    </w:p>
    <w:p w14:paraId="1F249727" w14:textId="77777777" w:rsidR="00442F09" w:rsidRDefault="008538E8">
      <w:pPr>
        <w:pStyle w:val="Normal1"/>
      </w:pPr>
      <w:r>
        <w:t>PAY-6:</w:t>
      </w:r>
      <w:r>
        <w:tab/>
      </w:r>
      <w:r>
        <w:tab/>
        <w:t>Payment audit log: The System shall provide a mechanism for creating</w:t>
      </w:r>
    </w:p>
    <w:p w14:paraId="59C7812B" w14:textId="77777777" w:rsidR="00442F09" w:rsidRDefault="008538E8">
      <w:pPr>
        <w:pStyle w:val="Normal1"/>
        <w:ind w:left="720" w:firstLine="720"/>
      </w:pPr>
      <w:r>
        <w:t>immutable records of each Payment entered. These records will be stored in</w:t>
      </w:r>
    </w:p>
    <w:p w14:paraId="55B32BD5" w14:textId="77777777" w:rsidR="00442F09" w:rsidRDefault="008538E8">
      <w:pPr>
        <w:pStyle w:val="Normal1"/>
        <w:ind w:left="1440"/>
      </w:pPr>
      <w:r>
        <w:t>an audit log. Check scans or credit card receipts shall be associated with these</w:t>
      </w:r>
    </w:p>
    <w:p w14:paraId="55A562B8" w14:textId="77777777" w:rsidR="00442F09" w:rsidRDefault="008538E8">
      <w:pPr>
        <w:pStyle w:val="Normal1"/>
        <w:ind w:left="1440"/>
      </w:pPr>
      <w:r>
        <w:t>audit log entries.</w:t>
      </w:r>
    </w:p>
    <w:p w14:paraId="44C90C9A" w14:textId="77777777" w:rsidR="00442F09" w:rsidRDefault="00442F09">
      <w:pPr>
        <w:pStyle w:val="Normal1"/>
        <w:ind w:left="1440"/>
      </w:pPr>
    </w:p>
    <w:p w14:paraId="6FF54F07" w14:textId="77777777" w:rsidR="00442F09" w:rsidRDefault="00442F09">
      <w:pPr>
        <w:pStyle w:val="Normal1"/>
        <w:ind w:left="1440"/>
      </w:pPr>
    </w:p>
    <w:p w14:paraId="30E5ACA4" w14:textId="77777777" w:rsidR="00442F09" w:rsidRDefault="008538E8">
      <w:pPr>
        <w:pStyle w:val="Normal1"/>
      </w:pPr>
      <w:r>
        <w:t xml:space="preserve"> PAY-7:</w:t>
      </w:r>
      <w:r>
        <w:tab/>
        <w:t>Online Payments:  The System shall provide the ability to receive Payments</w:t>
      </w:r>
    </w:p>
    <w:p w14:paraId="761CD509" w14:textId="77777777" w:rsidR="00442F09" w:rsidRDefault="008538E8">
      <w:pPr>
        <w:pStyle w:val="Normal1"/>
      </w:pPr>
      <w:r>
        <w:tab/>
      </w:r>
      <w:r>
        <w:tab/>
        <w:t>online. Online Payments shall be entered into the Payment audit log. A receipt</w:t>
      </w:r>
    </w:p>
    <w:p w14:paraId="4B25A2B8" w14:textId="77777777" w:rsidR="00442F09" w:rsidRDefault="008538E8">
      <w:pPr>
        <w:pStyle w:val="Normal1"/>
      </w:pPr>
      <w:r>
        <w:tab/>
      </w:r>
      <w:r>
        <w:tab/>
        <w:t>will be created and attached to the audit log record.</w:t>
      </w:r>
    </w:p>
    <w:p w14:paraId="7DE04EC6" w14:textId="77777777" w:rsidR="00442F09" w:rsidRDefault="00442F09">
      <w:pPr>
        <w:pStyle w:val="Normal1"/>
      </w:pPr>
    </w:p>
    <w:p w14:paraId="213AEB48" w14:textId="77777777" w:rsidR="00442F09" w:rsidRDefault="00442F09">
      <w:pPr>
        <w:pStyle w:val="Normal1"/>
      </w:pPr>
    </w:p>
    <w:p w14:paraId="6C60EB9E" w14:textId="77777777" w:rsidR="00442F09" w:rsidRDefault="008538E8">
      <w:pPr>
        <w:pStyle w:val="Heading2"/>
        <w:contextualSpacing w:val="0"/>
      </w:pPr>
      <w:bookmarkStart w:id="238" w:name="h.i706mo4cdno8" w:colFirst="0" w:colLast="0"/>
      <w:bookmarkEnd w:id="238"/>
      <w:r>
        <w:t>3.1.10 Disbursements</w:t>
      </w:r>
    </w:p>
    <w:p w14:paraId="5D3BEAA8" w14:textId="77777777" w:rsidR="00442F09" w:rsidRDefault="00442F09">
      <w:pPr>
        <w:pStyle w:val="Normal1"/>
      </w:pPr>
    </w:p>
    <w:p w14:paraId="5EA61C5A" w14:textId="77777777" w:rsidR="00442F09" w:rsidRDefault="008538E8">
      <w:pPr>
        <w:pStyle w:val="Normal1"/>
      </w:pPr>
      <w:r>
        <w:t>DIS-1:</w:t>
      </w:r>
      <w:r>
        <w:tab/>
      </w:r>
      <w:r>
        <w:tab/>
        <w:t xml:space="preserve">Disbursement management: The System shall provide a mechanism to </w:t>
      </w:r>
    </w:p>
    <w:p w14:paraId="259A8310" w14:textId="77777777" w:rsidR="00442F09" w:rsidRDefault="008538E8">
      <w:pPr>
        <w:pStyle w:val="Normal1"/>
      </w:pPr>
      <w:r>
        <w:tab/>
      </w:r>
      <w:r>
        <w:tab/>
        <w:t>manage Disbursements for a Claim. Management includes the creation,</w:t>
      </w:r>
    </w:p>
    <w:p w14:paraId="33A2B28A" w14:textId="77777777" w:rsidR="00442F09" w:rsidRDefault="008538E8">
      <w:pPr>
        <w:pStyle w:val="Normal1"/>
      </w:pPr>
      <w:r>
        <w:tab/>
      </w:r>
      <w:r>
        <w:tab/>
        <w:t>investigation, and confirmation of Disbursements.</w:t>
      </w:r>
    </w:p>
    <w:p w14:paraId="03A814AE" w14:textId="77777777" w:rsidR="00442F09" w:rsidRDefault="00442F09">
      <w:pPr>
        <w:pStyle w:val="Normal1"/>
      </w:pPr>
    </w:p>
    <w:p w14:paraId="622E01B2" w14:textId="77777777" w:rsidR="00442F09" w:rsidRDefault="008538E8">
      <w:pPr>
        <w:pStyle w:val="Normal1"/>
      </w:pPr>
      <w:r>
        <w:t>DIS-2:</w:t>
      </w:r>
      <w:r>
        <w:tab/>
      </w:r>
      <w:r>
        <w:tab/>
        <w:t>Payments list view: The System shall provide a mechanism for viewing all</w:t>
      </w:r>
    </w:p>
    <w:p w14:paraId="1A03E322" w14:textId="77777777" w:rsidR="00442F09" w:rsidRDefault="008538E8">
      <w:pPr>
        <w:pStyle w:val="Normal1"/>
      </w:pPr>
      <w:r>
        <w:tab/>
      </w:r>
      <w:r>
        <w:tab/>
        <w:t>Payments made for a Claim. The payment list shall be sortable on</w:t>
      </w:r>
    </w:p>
    <w:p w14:paraId="222D3E2F" w14:textId="77777777" w:rsidR="00442F09" w:rsidRDefault="008538E8">
      <w:pPr>
        <w:pStyle w:val="Normal1"/>
      </w:pPr>
      <w:r>
        <w:tab/>
      </w:r>
      <w:r>
        <w:tab/>
        <w:t>multiple columns.</w:t>
      </w:r>
    </w:p>
    <w:p w14:paraId="3CB758B5" w14:textId="77777777" w:rsidR="00442F09" w:rsidRDefault="008538E8">
      <w:pPr>
        <w:pStyle w:val="Normal1"/>
      </w:pPr>
      <w:r>
        <w:tab/>
      </w:r>
      <w:r>
        <w:tab/>
      </w:r>
    </w:p>
    <w:p w14:paraId="60D2E41B" w14:textId="77777777" w:rsidR="00442F09" w:rsidRDefault="008538E8">
      <w:pPr>
        <w:pStyle w:val="Normal1"/>
      </w:pPr>
      <w:r>
        <w:tab/>
      </w:r>
      <w:r>
        <w:tab/>
        <w:t>The Payments view will show the following information:</w:t>
      </w:r>
    </w:p>
    <w:p w14:paraId="1585BD2C" w14:textId="77777777" w:rsidR="00442F09" w:rsidRDefault="008538E8">
      <w:pPr>
        <w:pStyle w:val="Normal1"/>
        <w:numPr>
          <w:ilvl w:val="0"/>
          <w:numId w:val="12"/>
        </w:numPr>
        <w:ind w:hanging="359"/>
        <w:contextualSpacing/>
      </w:pPr>
      <w:r>
        <w:t>A list of Payments which is filterable by date range (default to current date).</w:t>
      </w:r>
    </w:p>
    <w:p w14:paraId="46B700E6" w14:textId="77777777" w:rsidR="00442F09" w:rsidRDefault="008538E8">
      <w:pPr>
        <w:pStyle w:val="Normal1"/>
        <w:numPr>
          <w:ilvl w:val="0"/>
          <w:numId w:val="12"/>
        </w:numPr>
        <w:ind w:hanging="359"/>
        <w:contextualSpacing/>
      </w:pPr>
      <w:r>
        <w:t>Indication of Payment disbursement status.</w:t>
      </w:r>
    </w:p>
    <w:p w14:paraId="75AA4F11" w14:textId="77777777" w:rsidR="00442F09" w:rsidRDefault="008538E8">
      <w:pPr>
        <w:pStyle w:val="Normal1"/>
        <w:numPr>
          <w:ilvl w:val="0"/>
          <w:numId w:val="12"/>
        </w:numPr>
        <w:ind w:hanging="359"/>
        <w:contextualSpacing/>
      </w:pPr>
      <w:r>
        <w:t>Total Payment amount.</w:t>
      </w:r>
    </w:p>
    <w:p w14:paraId="21A84560" w14:textId="77777777" w:rsidR="00442F09" w:rsidRDefault="008538E8">
      <w:pPr>
        <w:pStyle w:val="Normal1"/>
        <w:numPr>
          <w:ilvl w:val="0"/>
          <w:numId w:val="12"/>
        </w:numPr>
        <w:ind w:hanging="359"/>
        <w:contextualSpacing/>
      </w:pPr>
      <w:r>
        <w:t>Total Disbursement amount.</w:t>
      </w:r>
    </w:p>
    <w:p w14:paraId="4F7A33A3" w14:textId="77777777" w:rsidR="00442F09" w:rsidRDefault="008538E8">
      <w:pPr>
        <w:pStyle w:val="Normal1"/>
        <w:numPr>
          <w:ilvl w:val="0"/>
          <w:numId w:val="12"/>
        </w:numPr>
        <w:ind w:hanging="359"/>
        <w:contextualSpacing/>
      </w:pPr>
      <w:r>
        <w:t>Amount due.</w:t>
      </w:r>
    </w:p>
    <w:p w14:paraId="1E1BE429" w14:textId="77777777" w:rsidR="00442F09" w:rsidRDefault="00442F09">
      <w:pPr>
        <w:pStyle w:val="Normal1"/>
      </w:pPr>
    </w:p>
    <w:p w14:paraId="2F0CBA9C" w14:textId="77777777" w:rsidR="00442F09" w:rsidRDefault="008538E8">
      <w:pPr>
        <w:pStyle w:val="Normal1"/>
      </w:pPr>
      <w:r>
        <w:t>DIS-3:</w:t>
      </w:r>
      <w:r>
        <w:tab/>
      </w:r>
      <w:r>
        <w:tab/>
        <w:t xml:space="preserve">Disbursement detail view: The System shall provide the ability to view the </w:t>
      </w:r>
    </w:p>
    <w:p w14:paraId="165FB19D" w14:textId="77777777" w:rsidR="00442F09" w:rsidRDefault="008538E8">
      <w:pPr>
        <w:pStyle w:val="Normal1"/>
        <w:ind w:left="720" w:firstLine="720"/>
      </w:pPr>
      <w:r>
        <w:t>details of Payments and the Claim in the context of a Disbursement.</w:t>
      </w:r>
    </w:p>
    <w:p w14:paraId="702D9DB0" w14:textId="77777777" w:rsidR="00442F09" w:rsidRDefault="00442F09">
      <w:pPr>
        <w:pStyle w:val="Normal1"/>
      </w:pPr>
    </w:p>
    <w:p w14:paraId="210757FC" w14:textId="77777777" w:rsidR="00442F09" w:rsidRDefault="008538E8">
      <w:pPr>
        <w:pStyle w:val="Normal1"/>
      </w:pPr>
      <w:r>
        <w:tab/>
      </w:r>
      <w:r>
        <w:tab/>
        <w:t xml:space="preserve">The Disbursement detail view shall show the following Claim and Disbursement </w:t>
      </w:r>
    </w:p>
    <w:p w14:paraId="31C71984" w14:textId="77777777" w:rsidR="00442F09" w:rsidRDefault="008538E8">
      <w:pPr>
        <w:pStyle w:val="Normal1"/>
        <w:ind w:left="720" w:firstLine="720"/>
      </w:pPr>
      <w:r>
        <w:t>information:</w:t>
      </w:r>
    </w:p>
    <w:p w14:paraId="3E2AB4EB" w14:textId="77777777" w:rsidR="00442F09" w:rsidRDefault="008538E8">
      <w:pPr>
        <w:pStyle w:val="Normal1"/>
        <w:numPr>
          <w:ilvl w:val="0"/>
          <w:numId w:val="13"/>
        </w:numPr>
        <w:ind w:hanging="359"/>
        <w:contextualSpacing/>
      </w:pPr>
      <w:r>
        <w:t>Claim amounts.</w:t>
      </w:r>
    </w:p>
    <w:p w14:paraId="076B7EA8" w14:textId="77777777" w:rsidR="00442F09" w:rsidRDefault="008538E8">
      <w:pPr>
        <w:pStyle w:val="Normal1"/>
        <w:numPr>
          <w:ilvl w:val="0"/>
          <w:numId w:val="13"/>
        </w:numPr>
        <w:ind w:hanging="359"/>
        <w:contextualSpacing/>
      </w:pPr>
      <w:r>
        <w:t>Claim Number (with link to Claim).</w:t>
      </w:r>
    </w:p>
    <w:p w14:paraId="41E699FF" w14:textId="77777777" w:rsidR="00442F09" w:rsidRDefault="008538E8">
      <w:pPr>
        <w:pStyle w:val="Normal1"/>
        <w:numPr>
          <w:ilvl w:val="0"/>
          <w:numId w:val="13"/>
        </w:numPr>
        <w:ind w:hanging="359"/>
        <w:contextualSpacing/>
      </w:pPr>
      <w:r>
        <w:t>Contracted Disbursement %.</w:t>
      </w:r>
    </w:p>
    <w:p w14:paraId="46AE907F" w14:textId="77777777" w:rsidR="00442F09" w:rsidRDefault="008538E8">
      <w:pPr>
        <w:pStyle w:val="Normal1"/>
        <w:numPr>
          <w:ilvl w:val="0"/>
          <w:numId w:val="13"/>
        </w:numPr>
        <w:ind w:hanging="359"/>
        <w:contextualSpacing/>
      </w:pPr>
      <w:r>
        <w:t>Claim Status.</w:t>
      </w:r>
    </w:p>
    <w:p w14:paraId="31EA2F34" w14:textId="77777777" w:rsidR="00442F09" w:rsidRDefault="008538E8">
      <w:pPr>
        <w:pStyle w:val="Normal1"/>
        <w:numPr>
          <w:ilvl w:val="0"/>
          <w:numId w:val="13"/>
        </w:numPr>
        <w:ind w:hanging="359"/>
        <w:contextualSpacing/>
      </w:pPr>
      <w:r>
        <w:t>Link to Client information.</w:t>
      </w:r>
    </w:p>
    <w:p w14:paraId="0021BA48" w14:textId="77777777" w:rsidR="00442F09" w:rsidRDefault="008538E8">
      <w:pPr>
        <w:pStyle w:val="Normal1"/>
        <w:numPr>
          <w:ilvl w:val="0"/>
          <w:numId w:val="13"/>
        </w:numPr>
        <w:ind w:hanging="359"/>
        <w:contextualSpacing/>
      </w:pPr>
      <w:r>
        <w:t>Specialist.</w:t>
      </w:r>
    </w:p>
    <w:p w14:paraId="28F40E36" w14:textId="77777777" w:rsidR="00442F09" w:rsidRDefault="008538E8">
      <w:pPr>
        <w:pStyle w:val="Normal1"/>
        <w:numPr>
          <w:ilvl w:val="0"/>
          <w:numId w:val="13"/>
        </w:numPr>
        <w:ind w:hanging="359"/>
        <w:contextualSpacing/>
      </w:pPr>
      <w:r>
        <w:t>Projected Disbursements.</w:t>
      </w:r>
    </w:p>
    <w:p w14:paraId="35D1EDFC" w14:textId="77777777" w:rsidR="00442F09" w:rsidRDefault="008538E8">
      <w:pPr>
        <w:pStyle w:val="Normal1"/>
        <w:numPr>
          <w:ilvl w:val="0"/>
          <w:numId w:val="13"/>
        </w:numPr>
        <w:ind w:hanging="359"/>
        <w:contextualSpacing/>
      </w:pPr>
      <w:r>
        <w:t>Renter’s Name</w:t>
      </w:r>
    </w:p>
    <w:p w14:paraId="51A39F88" w14:textId="505B6D26" w:rsidR="00442F09" w:rsidRDefault="00DC7F1A" w:rsidP="00DC7F1A">
      <w:pPr>
        <w:pStyle w:val="Normal1"/>
      </w:pPr>
      <w:r>
        <w:rPr>
          <w:noProof/>
          <w:sz w:val="16"/>
          <w:szCs w:val="16"/>
        </w:rPr>
        <w:lastRenderedPageBreak/>
        <w:drawing>
          <wp:inline distT="0" distB="0" distL="0" distR="0" wp14:anchorId="5E773BCC" wp14:editId="6801DD11">
            <wp:extent cx="4914900" cy="60491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o_Disbrusments_detail.jpg"/>
                    <pic:cNvPicPr/>
                  </pic:nvPicPr>
                  <pic:blipFill>
                    <a:blip r:embed="rId31">
                      <a:extLst>
                        <a:ext uri="{28A0092B-C50C-407E-A947-70E740481C1C}">
                          <a14:useLocalDpi xmlns:a14="http://schemas.microsoft.com/office/drawing/2010/main" val="0"/>
                        </a:ext>
                      </a:extLst>
                    </a:blip>
                    <a:stretch>
                      <a:fillRect/>
                    </a:stretch>
                  </pic:blipFill>
                  <pic:spPr>
                    <a:xfrm>
                      <a:off x="0" y="0"/>
                      <a:ext cx="4914942" cy="6049159"/>
                    </a:xfrm>
                    <a:prstGeom prst="rect">
                      <a:avLst/>
                    </a:prstGeom>
                  </pic:spPr>
                </pic:pic>
              </a:graphicData>
            </a:graphic>
          </wp:inline>
        </w:drawing>
      </w:r>
    </w:p>
    <w:p w14:paraId="0126CFDA" w14:textId="0FBC026D" w:rsidR="00DC7F1A" w:rsidRDefault="00DC7F1A" w:rsidP="00DC7F1A">
      <w:r w:rsidRPr="00615AED">
        <w:rPr>
          <w:i/>
          <w:sz w:val="20"/>
        </w:rPr>
        <w:t>Exhibit 3-1</w:t>
      </w:r>
      <w:r>
        <w:rPr>
          <w:i/>
          <w:sz w:val="20"/>
        </w:rPr>
        <w:t>.21</w:t>
      </w:r>
      <w:r w:rsidRPr="00615AED">
        <w:rPr>
          <w:i/>
          <w:sz w:val="20"/>
        </w:rPr>
        <w:t xml:space="preserve">: </w:t>
      </w:r>
      <w:r>
        <w:rPr>
          <w:i/>
          <w:sz w:val="20"/>
        </w:rPr>
        <w:t>Disbursement view for related information (Ref DIS-3)</w:t>
      </w:r>
    </w:p>
    <w:p w14:paraId="2286F3A4" w14:textId="77777777" w:rsidR="00DC7F1A" w:rsidRDefault="00DC7F1A" w:rsidP="00DC7F1A">
      <w:pPr>
        <w:pStyle w:val="Normal1"/>
      </w:pPr>
    </w:p>
    <w:p w14:paraId="0D2C0D16" w14:textId="77777777" w:rsidR="00442F09" w:rsidRDefault="008538E8">
      <w:pPr>
        <w:pStyle w:val="Normal1"/>
      </w:pPr>
      <w:r>
        <w:tab/>
      </w:r>
      <w:r>
        <w:tab/>
        <w:t>The Disbursement detail view shall show the following information for all</w:t>
      </w:r>
    </w:p>
    <w:p w14:paraId="6DFEAEF3" w14:textId="77777777" w:rsidR="00442F09" w:rsidRDefault="008538E8">
      <w:pPr>
        <w:pStyle w:val="Normal1"/>
      </w:pPr>
      <w:r>
        <w:tab/>
      </w:r>
      <w:r>
        <w:tab/>
        <w:t>Payments made for a claim:</w:t>
      </w:r>
    </w:p>
    <w:p w14:paraId="5E8A95B0" w14:textId="77777777" w:rsidR="00442F09" w:rsidRDefault="008538E8">
      <w:pPr>
        <w:pStyle w:val="Normal1"/>
        <w:numPr>
          <w:ilvl w:val="0"/>
          <w:numId w:val="26"/>
        </w:numPr>
        <w:ind w:hanging="359"/>
        <w:contextualSpacing/>
      </w:pPr>
      <w:r>
        <w:t>Payment type.</w:t>
      </w:r>
    </w:p>
    <w:p w14:paraId="059D730F" w14:textId="77777777" w:rsidR="00442F09" w:rsidRDefault="008538E8">
      <w:pPr>
        <w:pStyle w:val="Normal1"/>
        <w:numPr>
          <w:ilvl w:val="0"/>
          <w:numId w:val="26"/>
        </w:numPr>
        <w:ind w:hanging="359"/>
        <w:contextualSpacing/>
      </w:pPr>
      <w:r>
        <w:t>Check Number.</w:t>
      </w:r>
    </w:p>
    <w:p w14:paraId="0453AC11" w14:textId="77777777" w:rsidR="00442F09" w:rsidRDefault="008538E8">
      <w:pPr>
        <w:pStyle w:val="Normal1"/>
        <w:numPr>
          <w:ilvl w:val="0"/>
          <w:numId w:val="26"/>
        </w:numPr>
        <w:ind w:hanging="359"/>
        <w:contextualSpacing/>
      </w:pPr>
      <w:r>
        <w:t>Check Date.</w:t>
      </w:r>
    </w:p>
    <w:p w14:paraId="18FCC2B3" w14:textId="77777777" w:rsidR="00442F09" w:rsidRDefault="008538E8">
      <w:pPr>
        <w:pStyle w:val="Normal1"/>
        <w:numPr>
          <w:ilvl w:val="0"/>
          <w:numId w:val="26"/>
        </w:numPr>
        <w:ind w:hanging="359"/>
        <w:contextualSpacing/>
      </w:pPr>
      <w:r>
        <w:t>Source.</w:t>
      </w:r>
    </w:p>
    <w:p w14:paraId="33C5FB2F" w14:textId="77777777" w:rsidR="00442F09" w:rsidRDefault="008538E8">
      <w:pPr>
        <w:pStyle w:val="Normal1"/>
        <w:numPr>
          <w:ilvl w:val="0"/>
          <w:numId w:val="26"/>
        </w:numPr>
        <w:ind w:hanging="359"/>
        <w:contextualSpacing/>
      </w:pPr>
      <w:r>
        <w:t>Payment Amount.</w:t>
      </w:r>
    </w:p>
    <w:p w14:paraId="4D420FB7" w14:textId="77777777" w:rsidR="00442F09" w:rsidRDefault="008538E8">
      <w:pPr>
        <w:pStyle w:val="Normal1"/>
        <w:numPr>
          <w:ilvl w:val="0"/>
          <w:numId w:val="26"/>
        </w:numPr>
        <w:ind w:hanging="359"/>
        <w:contextualSpacing/>
      </w:pPr>
      <w:r>
        <w:t>Amount Disbursed.</w:t>
      </w:r>
    </w:p>
    <w:p w14:paraId="7A61D0EB" w14:textId="77777777" w:rsidR="00442F09" w:rsidRDefault="008538E8">
      <w:pPr>
        <w:pStyle w:val="Normal1"/>
        <w:numPr>
          <w:ilvl w:val="0"/>
          <w:numId w:val="26"/>
        </w:numPr>
        <w:ind w:hanging="359"/>
        <w:contextualSpacing/>
      </w:pPr>
      <w:r>
        <w:t>Total Payments</w:t>
      </w:r>
    </w:p>
    <w:p w14:paraId="1598C7BA" w14:textId="77777777" w:rsidR="00442F09" w:rsidRDefault="008538E8">
      <w:pPr>
        <w:pStyle w:val="Normal1"/>
        <w:numPr>
          <w:ilvl w:val="0"/>
          <w:numId w:val="26"/>
        </w:numPr>
        <w:ind w:hanging="359"/>
        <w:contextualSpacing/>
      </w:pPr>
      <w:r>
        <w:t>Total Disbursements.</w:t>
      </w:r>
    </w:p>
    <w:p w14:paraId="2132E3E5" w14:textId="77777777" w:rsidR="00442F09" w:rsidRDefault="008538E8">
      <w:pPr>
        <w:pStyle w:val="Normal1"/>
        <w:numPr>
          <w:ilvl w:val="0"/>
          <w:numId w:val="26"/>
        </w:numPr>
        <w:ind w:hanging="359"/>
        <w:contextualSpacing/>
      </w:pPr>
      <w:r>
        <w:t>Amount Due</w:t>
      </w:r>
    </w:p>
    <w:p w14:paraId="385D79F2" w14:textId="77777777" w:rsidR="00442F09" w:rsidRDefault="008538E8">
      <w:pPr>
        <w:pStyle w:val="Normal1"/>
      </w:pPr>
      <w:r>
        <w:tab/>
      </w:r>
      <w:r>
        <w:tab/>
      </w:r>
    </w:p>
    <w:p w14:paraId="751C03C4" w14:textId="77777777" w:rsidR="00442F09" w:rsidRDefault="008538E8">
      <w:pPr>
        <w:pStyle w:val="Normal1"/>
      </w:pPr>
      <w:r>
        <w:tab/>
      </w:r>
      <w:r>
        <w:tab/>
        <w:t>The Disbursements detail view shall show a list view of Disbursements made</w:t>
      </w:r>
    </w:p>
    <w:p w14:paraId="4EC961A6" w14:textId="77777777" w:rsidR="00442F09" w:rsidRDefault="008538E8">
      <w:pPr>
        <w:pStyle w:val="Normal1"/>
        <w:ind w:left="720" w:firstLine="720"/>
      </w:pPr>
      <w:r>
        <w:t xml:space="preserve"> for the selected Payment. This list view shall be sortable on multiple fields.</w:t>
      </w:r>
    </w:p>
    <w:p w14:paraId="1EB4096E" w14:textId="23F9C9D6" w:rsidR="006813EB" w:rsidRDefault="005F4850" w:rsidP="006813EB">
      <w:pPr>
        <w:pStyle w:val="Normal1"/>
      </w:pPr>
      <w:ins w:id="239" w:author="ColWorx Inc" w:date="2015-03-02T21:14:00Z">
        <w:r>
          <w:rPr>
            <w:noProof/>
          </w:rPr>
          <w:lastRenderedPageBreak/>
          <mc:AlternateContent>
            <mc:Choice Requires="wps">
              <w:drawing>
                <wp:anchor distT="0" distB="0" distL="114300" distR="114300" simplePos="0" relativeHeight="251677696" behindDoc="0" locked="0" layoutInCell="1" allowOverlap="1" wp14:anchorId="0AA261E6" wp14:editId="4FF9C91A">
                  <wp:simplePos x="0" y="0"/>
                  <wp:positionH relativeFrom="column">
                    <wp:posOffset>5557520</wp:posOffset>
                  </wp:positionH>
                  <wp:positionV relativeFrom="paragraph">
                    <wp:posOffset>3429000</wp:posOffset>
                  </wp:positionV>
                  <wp:extent cx="3086100" cy="3086100"/>
                  <wp:effectExtent l="0" t="0" r="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30861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FC090B" w14:textId="561763FB" w:rsidR="00C67421" w:rsidRDefault="00C67421" w:rsidP="005F4850">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240" w:author="ColWorx Inc" w:date="2015-03-02T20:29:00Z"/>
                                  <w:rFonts w:asciiTheme="minorHAnsi" w:hAnsiTheme="minorHAnsi"/>
                                  <w:color w:val="17365D" w:themeColor="text2" w:themeShade="BF"/>
                                  <w:sz w:val="20"/>
                                </w:rPr>
                              </w:pPr>
                              <w:ins w:id="241" w:author="ColWorx Inc" w:date="2015-03-02T20:29:00Z">
                                <w:r>
                                  <w:rPr>
                                    <w:rFonts w:asciiTheme="minorHAnsi" w:hAnsiTheme="minorHAnsi"/>
                                    <w:color w:val="17365D" w:themeColor="text2" w:themeShade="BF"/>
                                    <w:sz w:val="20"/>
                                  </w:rPr>
                                  <w:t xml:space="preserve">CMS Project Admin. Comments Pg. </w:t>
                                </w:r>
                              </w:ins>
                              <w:ins w:id="242" w:author="ColWorx Inc" w:date="2015-03-02T21:14:00Z">
                                <w:r>
                                  <w:rPr>
                                    <w:rFonts w:asciiTheme="minorHAnsi" w:hAnsiTheme="minorHAnsi"/>
                                    <w:color w:val="17365D" w:themeColor="text2" w:themeShade="BF"/>
                                    <w:sz w:val="20"/>
                                  </w:rPr>
                                  <w:t>28</w:t>
                                </w:r>
                              </w:ins>
                              <w:ins w:id="243" w:author="ColWorx Inc" w:date="2015-03-02T20:29:00Z">
                                <w:r>
                                  <w:rPr>
                                    <w:rFonts w:asciiTheme="minorHAnsi" w:hAnsiTheme="minorHAnsi"/>
                                    <w:color w:val="17365D" w:themeColor="text2" w:themeShade="BF"/>
                                    <w:sz w:val="20"/>
                                  </w:rPr>
                                  <w:t>/30:</w:t>
                                </w:r>
                              </w:ins>
                            </w:p>
                            <w:p w14:paraId="6FF9CBC3" w14:textId="77777777" w:rsidR="00C67421" w:rsidRDefault="00C67421" w:rsidP="00C67421">
                              <w:pPr>
                                <w:pStyle w:val="NoSpacing"/>
                                <w:rPr>
                                  <w:ins w:id="244" w:author="ColWorx Inc" w:date="2015-03-02T21:15:00Z"/>
                                </w:rPr>
                              </w:pPr>
                              <w:ins w:id="245" w:author="ColWorx Inc" w:date="2015-03-02T21:15:00Z">
                                <w:r>
                                  <w:t>Where is the Amounts/Projected/Actual box? Also the box that lets you add more categories?</w:t>
                                </w:r>
                              </w:ins>
                            </w:p>
                            <w:p w14:paraId="5D0AF02C" w14:textId="5C12246A" w:rsidR="00C67421" w:rsidRDefault="00C67421" w:rsidP="00C67421">
                              <w:pPr>
                                <w:pStyle w:val="NoSpacing"/>
                                <w:rPr>
                                  <w:ins w:id="246" w:author="ColWorx Inc" w:date="2015-03-02T21:15:00Z"/>
                                </w:rPr>
                              </w:pPr>
                              <w:ins w:id="247" w:author="ColWorx Inc" w:date="2015-03-02T21:15:00Z">
                                <w:r>
                                  <w:t xml:space="preserve">In the above mention box can we get it to calculate certain things for or us and put in the </w:t>
                                </w:r>
                              </w:ins>
                            </w:p>
                            <w:p w14:paraId="07ACBD67" w14:textId="3F0BE7BA" w:rsidR="00C67421" w:rsidRDefault="00C67421" w:rsidP="00C67421">
                              <w:pPr>
                                <w:pStyle w:val="NoSpacing"/>
                                <w:rPr>
                                  <w:ins w:id="248" w:author="ColWorx Inc" w:date="2015-03-02T21:15:00Z"/>
                                </w:rPr>
                              </w:pPr>
                              <w:ins w:id="249" w:author="ColWorx Inc" w:date="2015-03-02T21:15:00Z">
                                <w:r>
                                  <w:t xml:space="preserve">amount automatically? </w:t>
                                </w:r>
                              </w:ins>
                            </w:p>
                            <w:p w14:paraId="08EABDBC" w14:textId="77777777" w:rsidR="00C67421" w:rsidRDefault="00C67421" w:rsidP="00C67421">
                              <w:pPr>
                                <w:pStyle w:val="NoSpacing"/>
                                <w:rPr>
                                  <w:ins w:id="250" w:author="ColWorx Inc" w:date="2015-03-02T21:15:00Z"/>
                                </w:rPr>
                              </w:pPr>
                              <w:ins w:id="251" w:author="ColWorx Inc" w:date="2015-03-02T21:15:00Z">
                                <w:r>
                                  <w:t>(</w:t>
                                </w:r>
                                <w:r w:rsidRPr="006345D4">
                                  <w:rPr>
                                    <w:highlight w:val="yellow"/>
                                  </w:rPr>
                                  <w:t>Yes, can calculate entered amounts live but that</w:t>
                                </w:r>
                                <w:r>
                                  <w:rPr>
                                    <w:highlight w:val="yellow"/>
                                  </w:rPr>
                                  <w:t xml:space="preserve"> auto calculated</w:t>
                                </w:r>
                                <w:r w:rsidRPr="006345D4">
                                  <w:rPr>
                                    <w:highlight w:val="yellow"/>
                                  </w:rPr>
                                  <w:t xml:space="preserve"> fields </w:t>
                                </w:r>
                                <w:r>
                                  <w:rPr>
                                    <w:highlight w:val="yellow"/>
                                  </w:rPr>
                                  <w:t>will</w:t>
                                </w:r>
                                <w:r w:rsidRPr="006345D4">
                                  <w:rPr>
                                    <w:highlight w:val="yellow"/>
                                  </w:rPr>
                                  <w:t xml:space="preserve"> not be </w:t>
                                </w:r>
                                <w:r>
                                  <w:rPr>
                                    <w:highlight w:val="yellow"/>
                                  </w:rPr>
                                  <w:t>edit</w:t>
                                </w:r>
                                <w:r w:rsidRPr="006345D4">
                                  <w:rPr>
                                    <w:highlight w:val="yellow"/>
                                  </w:rPr>
                                  <w:t>able</w:t>
                                </w:r>
                                <w:r>
                                  <w:t>)</w:t>
                                </w:r>
                              </w:ins>
                            </w:p>
                            <w:p w14:paraId="307D9A4F" w14:textId="77777777" w:rsidR="00C67421" w:rsidRDefault="00C67421" w:rsidP="00C67421">
                              <w:pPr>
                                <w:pStyle w:val="NoSpacing"/>
                                <w:rPr>
                                  <w:ins w:id="252" w:author="ColWorx Inc" w:date="2015-03-02T21:15:00Z"/>
                                </w:rPr>
                              </w:pPr>
                            </w:p>
                            <w:p w14:paraId="5D958756" w14:textId="46C58FA7" w:rsidR="00C67421" w:rsidRDefault="00C67421" w:rsidP="00C67421">
                              <w:pPr>
                                <w:pStyle w:val="NoSpacing"/>
                                <w:rPr>
                                  <w:ins w:id="253" w:author="ColWorx Inc" w:date="2015-03-02T21:15:00Z"/>
                                </w:rPr>
                              </w:pPr>
                              <w:ins w:id="254" w:author="ColWorx Inc" w:date="2015-03-02T21:15:00Z">
                                <w:r>
                                  <w:t>Example: On a hertz 7% split once we enter the Client or PurCo amount in the projected box</w:t>
                                </w:r>
                              </w:ins>
                            </w:p>
                            <w:p w14:paraId="4C75E8C0" w14:textId="2424E5A4" w:rsidR="00C67421" w:rsidRDefault="00C67421" w:rsidP="00C67421">
                              <w:pPr>
                                <w:pStyle w:val="NoSpacing"/>
                                <w:rPr>
                                  <w:ins w:id="255" w:author="ColWorx Inc" w:date="2015-03-02T21:15:00Z"/>
                                </w:rPr>
                              </w:pPr>
                              <w:ins w:id="256" w:author="ColWorx Inc" w:date="2015-03-02T21:15:00Z">
                                <w:r>
                                  <w:t xml:space="preserve">could it automatically calculate the amount for the other party and enter it? </w:t>
                                </w:r>
                              </w:ins>
                            </w:p>
                            <w:p w14:paraId="7D73B17B" w14:textId="77777777" w:rsidR="00C67421" w:rsidRDefault="00C67421" w:rsidP="00C67421">
                              <w:pPr>
                                <w:pStyle w:val="NoSpacing"/>
                                <w:rPr>
                                  <w:ins w:id="257" w:author="ColWorx Inc" w:date="2015-03-02T21:15:00Z"/>
                                </w:rPr>
                              </w:pPr>
                            </w:p>
                            <w:p w14:paraId="626EE6EA" w14:textId="368A949A" w:rsidR="00C67421" w:rsidRDefault="00C67421" w:rsidP="00C67421">
                              <w:pPr>
                                <w:pStyle w:val="NoSpacing"/>
                                <w:rPr>
                                  <w:ins w:id="258" w:author="ColWorx Inc" w:date="2015-03-02T21:15:00Z"/>
                                </w:rPr>
                              </w:pPr>
                              <w:ins w:id="259" w:author="ColWorx Inc" w:date="2015-03-02T21:15:00Z">
                                <w:r>
                                  <w:t>Under the source section could the Payee be editable</w:t>
                                </w:r>
                                <w:r>
                                  <w:rPr>
                                    <w:rStyle w:val="CommentReference"/>
                                  </w:rPr>
                                  <w:annotationRef/>
                                </w:r>
                                <w:r>
                                  <w:t>? (</w:t>
                                </w:r>
                                <w:r w:rsidRPr="006345D4">
                                  <w:rPr>
                                    <w:highlight w:val="yellow"/>
                                  </w:rPr>
                                  <w:t>Rules can be included on client setup</w:t>
                                </w:r>
                                <w:r>
                                  <w:t>)</w:t>
                                </w:r>
                              </w:ins>
                            </w:p>
                            <w:p w14:paraId="539D7EB1" w14:textId="77777777" w:rsidR="00C67421" w:rsidRDefault="00C67421" w:rsidP="00C67421">
                              <w:pPr>
                                <w:pStyle w:val="NoSpacing"/>
                                <w:rPr>
                                  <w:ins w:id="260" w:author="ColWorx Inc" w:date="2015-03-02T21:15:00Z"/>
                                </w:rPr>
                              </w:pPr>
                            </w:p>
                            <w:p w14:paraId="4205D32D" w14:textId="77777777" w:rsidR="00C67421" w:rsidRPr="00737225" w:rsidRDefault="00C67421" w:rsidP="005F48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5" type="#_x0000_t202" style="position:absolute;margin-left:437.6pt;margin-top:270pt;width:243pt;height:2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V9F88CAAAY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" filled="f" stroked="f">
                  <v:textbox>
                    <w:txbxContent>
                      <w:p w14:paraId="06FC090B" w14:textId="561763FB" w:rsidR="00C67421" w:rsidRDefault="00C67421" w:rsidP="005F4850">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261" w:author="ColWorx Inc" w:date="2015-03-02T20:29:00Z"/>
                            <w:rFonts w:asciiTheme="minorHAnsi" w:hAnsiTheme="minorHAnsi"/>
                            <w:color w:val="17365D" w:themeColor="text2" w:themeShade="BF"/>
                            <w:sz w:val="20"/>
                          </w:rPr>
                        </w:pPr>
                        <w:ins w:id="262" w:author="ColWorx Inc" w:date="2015-03-02T20:29:00Z">
                          <w:r>
                            <w:rPr>
                              <w:rFonts w:asciiTheme="minorHAnsi" w:hAnsiTheme="minorHAnsi"/>
                              <w:color w:val="17365D" w:themeColor="text2" w:themeShade="BF"/>
                              <w:sz w:val="20"/>
                            </w:rPr>
                            <w:t xml:space="preserve">CMS Project Admin. Comments Pg. </w:t>
                          </w:r>
                        </w:ins>
                        <w:ins w:id="263" w:author="ColWorx Inc" w:date="2015-03-02T21:14:00Z">
                          <w:r>
                            <w:rPr>
                              <w:rFonts w:asciiTheme="minorHAnsi" w:hAnsiTheme="minorHAnsi"/>
                              <w:color w:val="17365D" w:themeColor="text2" w:themeShade="BF"/>
                              <w:sz w:val="20"/>
                            </w:rPr>
                            <w:t>28</w:t>
                          </w:r>
                        </w:ins>
                        <w:ins w:id="264" w:author="ColWorx Inc" w:date="2015-03-02T20:29:00Z">
                          <w:r>
                            <w:rPr>
                              <w:rFonts w:asciiTheme="minorHAnsi" w:hAnsiTheme="minorHAnsi"/>
                              <w:color w:val="17365D" w:themeColor="text2" w:themeShade="BF"/>
                              <w:sz w:val="20"/>
                            </w:rPr>
                            <w:t>/30:</w:t>
                          </w:r>
                        </w:ins>
                      </w:p>
                      <w:p w14:paraId="6FF9CBC3" w14:textId="77777777" w:rsidR="00C67421" w:rsidRDefault="00C67421" w:rsidP="00C67421">
                        <w:pPr>
                          <w:pStyle w:val="NoSpacing"/>
                          <w:rPr>
                            <w:ins w:id="265" w:author="ColWorx Inc" w:date="2015-03-02T21:15:00Z"/>
                          </w:rPr>
                        </w:pPr>
                        <w:ins w:id="266" w:author="ColWorx Inc" w:date="2015-03-02T21:15:00Z">
                          <w:r>
                            <w:t>Where is the Amounts/Projected/Actual box? Also the box that lets you add more categories?</w:t>
                          </w:r>
                        </w:ins>
                      </w:p>
                      <w:p w14:paraId="5D0AF02C" w14:textId="5C12246A" w:rsidR="00C67421" w:rsidRDefault="00C67421" w:rsidP="00C67421">
                        <w:pPr>
                          <w:pStyle w:val="NoSpacing"/>
                          <w:rPr>
                            <w:ins w:id="267" w:author="ColWorx Inc" w:date="2015-03-02T21:15:00Z"/>
                          </w:rPr>
                        </w:pPr>
                        <w:ins w:id="268" w:author="ColWorx Inc" w:date="2015-03-02T21:15:00Z">
                          <w:r>
                            <w:t xml:space="preserve">In the above mention box can we get it to calculate certain things for or us and put in the </w:t>
                          </w:r>
                        </w:ins>
                      </w:p>
                      <w:p w14:paraId="07ACBD67" w14:textId="3F0BE7BA" w:rsidR="00C67421" w:rsidRDefault="00C67421" w:rsidP="00C67421">
                        <w:pPr>
                          <w:pStyle w:val="NoSpacing"/>
                          <w:rPr>
                            <w:ins w:id="269" w:author="ColWorx Inc" w:date="2015-03-02T21:15:00Z"/>
                          </w:rPr>
                        </w:pPr>
                        <w:ins w:id="270" w:author="ColWorx Inc" w:date="2015-03-02T21:15:00Z">
                          <w:r>
                            <w:t xml:space="preserve">amount automatically? </w:t>
                          </w:r>
                        </w:ins>
                      </w:p>
                      <w:p w14:paraId="08EABDBC" w14:textId="77777777" w:rsidR="00C67421" w:rsidRDefault="00C67421" w:rsidP="00C67421">
                        <w:pPr>
                          <w:pStyle w:val="NoSpacing"/>
                          <w:rPr>
                            <w:ins w:id="271" w:author="ColWorx Inc" w:date="2015-03-02T21:15:00Z"/>
                          </w:rPr>
                        </w:pPr>
                        <w:ins w:id="272" w:author="ColWorx Inc" w:date="2015-03-02T21:15:00Z">
                          <w:r>
                            <w:t>(</w:t>
                          </w:r>
                          <w:r w:rsidRPr="006345D4">
                            <w:rPr>
                              <w:highlight w:val="yellow"/>
                            </w:rPr>
                            <w:t>Yes, can calculate entered amounts live but that</w:t>
                          </w:r>
                          <w:r>
                            <w:rPr>
                              <w:highlight w:val="yellow"/>
                            </w:rPr>
                            <w:t xml:space="preserve"> auto calculated</w:t>
                          </w:r>
                          <w:r w:rsidRPr="006345D4">
                            <w:rPr>
                              <w:highlight w:val="yellow"/>
                            </w:rPr>
                            <w:t xml:space="preserve"> fields </w:t>
                          </w:r>
                          <w:r>
                            <w:rPr>
                              <w:highlight w:val="yellow"/>
                            </w:rPr>
                            <w:t>will</w:t>
                          </w:r>
                          <w:r w:rsidRPr="006345D4">
                            <w:rPr>
                              <w:highlight w:val="yellow"/>
                            </w:rPr>
                            <w:t xml:space="preserve"> not be </w:t>
                          </w:r>
                          <w:r>
                            <w:rPr>
                              <w:highlight w:val="yellow"/>
                            </w:rPr>
                            <w:t>edit</w:t>
                          </w:r>
                          <w:r w:rsidRPr="006345D4">
                            <w:rPr>
                              <w:highlight w:val="yellow"/>
                            </w:rPr>
                            <w:t>able</w:t>
                          </w:r>
                          <w:r>
                            <w:t>)</w:t>
                          </w:r>
                        </w:ins>
                      </w:p>
                      <w:p w14:paraId="307D9A4F" w14:textId="77777777" w:rsidR="00C67421" w:rsidRDefault="00C67421" w:rsidP="00C67421">
                        <w:pPr>
                          <w:pStyle w:val="NoSpacing"/>
                          <w:rPr>
                            <w:ins w:id="273" w:author="ColWorx Inc" w:date="2015-03-02T21:15:00Z"/>
                          </w:rPr>
                        </w:pPr>
                      </w:p>
                      <w:p w14:paraId="5D958756" w14:textId="46C58FA7" w:rsidR="00C67421" w:rsidRDefault="00C67421" w:rsidP="00C67421">
                        <w:pPr>
                          <w:pStyle w:val="NoSpacing"/>
                          <w:rPr>
                            <w:ins w:id="274" w:author="ColWorx Inc" w:date="2015-03-02T21:15:00Z"/>
                          </w:rPr>
                        </w:pPr>
                        <w:ins w:id="275" w:author="ColWorx Inc" w:date="2015-03-02T21:15:00Z">
                          <w:r>
                            <w:t>Example: On a hertz 7% split once we enter the Client or PurCo amount in the projected box</w:t>
                          </w:r>
                        </w:ins>
                      </w:p>
                      <w:p w14:paraId="4C75E8C0" w14:textId="2424E5A4" w:rsidR="00C67421" w:rsidRDefault="00C67421" w:rsidP="00C67421">
                        <w:pPr>
                          <w:pStyle w:val="NoSpacing"/>
                          <w:rPr>
                            <w:ins w:id="276" w:author="ColWorx Inc" w:date="2015-03-02T21:15:00Z"/>
                          </w:rPr>
                        </w:pPr>
                        <w:ins w:id="277" w:author="ColWorx Inc" w:date="2015-03-02T21:15:00Z">
                          <w:r>
                            <w:t xml:space="preserve">could it automatically calculate the amount for the other party and enter it? </w:t>
                          </w:r>
                        </w:ins>
                      </w:p>
                      <w:p w14:paraId="7D73B17B" w14:textId="77777777" w:rsidR="00C67421" w:rsidRDefault="00C67421" w:rsidP="00C67421">
                        <w:pPr>
                          <w:pStyle w:val="NoSpacing"/>
                          <w:rPr>
                            <w:ins w:id="278" w:author="ColWorx Inc" w:date="2015-03-02T21:15:00Z"/>
                          </w:rPr>
                        </w:pPr>
                      </w:p>
                      <w:p w14:paraId="626EE6EA" w14:textId="368A949A" w:rsidR="00C67421" w:rsidRDefault="00C67421" w:rsidP="00C67421">
                        <w:pPr>
                          <w:pStyle w:val="NoSpacing"/>
                          <w:rPr>
                            <w:ins w:id="279" w:author="ColWorx Inc" w:date="2015-03-02T21:15:00Z"/>
                          </w:rPr>
                        </w:pPr>
                        <w:ins w:id="280" w:author="ColWorx Inc" w:date="2015-03-02T21:15:00Z">
                          <w:r>
                            <w:t>Under the source section could the Payee be editable</w:t>
                          </w:r>
                          <w:r>
                            <w:rPr>
                              <w:rStyle w:val="CommentReference"/>
                            </w:rPr>
                            <w:annotationRef/>
                          </w:r>
                          <w:r>
                            <w:t>? (</w:t>
                          </w:r>
                          <w:r w:rsidRPr="006345D4">
                            <w:rPr>
                              <w:highlight w:val="yellow"/>
                            </w:rPr>
                            <w:t>Rules can be included on client setup</w:t>
                          </w:r>
                          <w:r>
                            <w:t>)</w:t>
                          </w:r>
                        </w:ins>
                      </w:p>
                      <w:p w14:paraId="539D7EB1" w14:textId="77777777" w:rsidR="00C67421" w:rsidRDefault="00C67421" w:rsidP="00C67421">
                        <w:pPr>
                          <w:pStyle w:val="NoSpacing"/>
                          <w:rPr>
                            <w:ins w:id="281" w:author="ColWorx Inc" w:date="2015-03-02T21:15:00Z"/>
                          </w:rPr>
                        </w:pPr>
                      </w:p>
                      <w:p w14:paraId="4205D32D" w14:textId="77777777" w:rsidR="00C67421" w:rsidRPr="00737225" w:rsidRDefault="00C67421" w:rsidP="005F4850"/>
                    </w:txbxContent>
                  </v:textbox>
                  <w10:wrap type="square"/>
                </v:shape>
              </w:pict>
            </mc:Fallback>
          </mc:AlternateContent>
        </w:r>
      </w:ins>
      <w:r w:rsidR="00FA38C7">
        <w:rPr>
          <w:rStyle w:val="CommentReference"/>
        </w:rPr>
        <w:commentReference w:id="282"/>
      </w:r>
      <w:r w:rsidR="00DC7F1A" w:rsidRPr="00DC7F1A">
        <w:rPr>
          <w:noProof/>
          <w:sz w:val="16"/>
          <w:szCs w:val="16"/>
        </w:rPr>
        <w:t xml:space="preserve"> </w:t>
      </w:r>
      <w:commentRangeStart w:id="283"/>
      <w:r w:rsidR="006D07E1">
        <w:rPr>
          <w:noProof/>
          <w:sz w:val="16"/>
          <w:szCs w:val="16"/>
        </w:rPr>
        <w:drawing>
          <wp:inline distT="0" distB="0" distL="0" distR="0" wp14:anchorId="126A0521" wp14:editId="398E51B7">
            <wp:extent cx="5049078" cy="62142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0 Payment summary.jpg"/>
                    <pic:cNvPicPr/>
                  </pic:nvPicPr>
                  <pic:blipFill>
                    <a:blip r:embed="rId32">
                      <a:extLst>
                        <a:ext uri="{28A0092B-C50C-407E-A947-70E740481C1C}">
                          <a14:useLocalDpi xmlns:a14="http://schemas.microsoft.com/office/drawing/2010/main" val="0"/>
                        </a:ext>
                      </a:extLst>
                    </a:blip>
                    <a:stretch>
                      <a:fillRect/>
                    </a:stretch>
                  </pic:blipFill>
                  <pic:spPr>
                    <a:xfrm>
                      <a:off x="0" y="0"/>
                      <a:ext cx="5052457" cy="6218408"/>
                    </a:xfrm>
                    <a:prstGeom prst="rect">
                      <a:avLst/>
                    </a:prstGeom>
                  </pic:spPr>
                </pic:pic>
              </a:graphicData>
            </a:graphic>
          </wp:inline>
        </w:drawing>
      </w:r>
      <w:commentRangeEnd w:id="283"/>
      <w:r w:rsidR="00B426C1">
        <w:rPr>
          <w:rStyle w:val="CommentReference"/>
        </w:rPr>
        <w:commentReference w:id="283"/>
      </w:r>
    </w:p>
    <w:p w14:paraId="7BDA788E" w14:textId="04D89BEB" w:rsidR="006813EB" w:rsidRDefault="006813EB" w:rsidP="006813EB">
      <w:r w:rsidRPr="00615AED">
        <w:rPr>
          <w:i/>
          <w:sz w:val="20"/>
        </w:rPr>
        <w:t>Exhibit 3-1</w:t>
      </w:r>
      <w:r w:rsidR="006D07E1">
        <w:rPr>
          <w:i/>
          <w:sz w:val="20"/>
        </w:rPr>
        <w:t>.22</w:t>
      </w:r>
      <w:r w:rsidRPr="00615AED">
        <w:rPr>
          <w:i/>
          <w:sz w:val="20"/>
        </w:rPr>
        <w:t xml:space="preserve">: </w:t>
      </w:r>
      <w:r>
        <w:rPr>
          <w:i/>
          <w:sz w:val="20"/>
        </w:rPr>
        <w:t>Payment disbursement summary view with further popups for</w:t>
      </w:r>
      <w:r w:rsidR="006D07E1">
        <w:rPr>
          <w:i/>
          <w:sz w:val="20"/>
        </w:rPr>
        <w:t xml:space="preserve"> related information (Ref DIS-</w:t>
      </w:r>
      <w:r>
        <w:rPr>
          <w:i/>
          <w:sz w:val="20"/>
        </w:rPr>
        <w:t>2/3/4/5/6)</w:t>
      </w:r>
    </w:p>
    <w:p w14:paraId="074FD740" w14:textId="77777777" w:rsidR="00442F09" w:rsidRDefault="00442F09">
      <w:pPr>
        <w:pStyle w:val="Normal1"/>
      </w:pPr>
    </w:p>
    <w:p w14:paraId="1D0168E0" w14:textId="77777777" w:rsidR="00442F09" w:rsidRDefault="008538E8">
      <w:pPr>
        <w:pStyle w:val="Normal1"/>
      </w:pPr>
      <w:r>
        <w:t>DIS-4:</w:t>
      </w:r>
      <w:r>
        <w:tab/>
      </w:r>
      <w:r>
        <w:tab/>
        <w:t>New claim amount: The System shall provide a mechanism for adding a new</w:t>
      </w:r>
    </w:p>
    <w:p w14:paraId="5A211CCF" w14:textId="77777777" w:rsidR="00442F09" w:rsidRDefault="008538E8">
      <w:pPr>
        <w:pStyle w:val="Normal1"/>
      </w:pPr>
      <w:r>
        <w:tab/>
      </w:r>
      <w:r>
        <w:tab/>
        <w:t>Claim amount during the Disbursement stage.</w:t>
      </w:r>
    </w:p>
    <w:p w14:paraId="435B1D52" w14:textId="77777777" w:rsidR="00442F09" w:rsidRDefault="00442F09">
      <w:pPr>
        <w:pStyle w:val="Normal1"/>
      </w:pPr>
    </w:p>
    <w:p w14:paraId="1980B0C0" w14:textId="77777777" w:rsidR="00442F09" w:rsidRDefault="008538E8">
      <w:pPr>
        <w:pStyle w:val="Normal1"/>
      </w:pPr>
      <w:r>
        <w:t>DIS-5:</w:t>
      </w:r>
      <w:r>
        <w:tab/>
      </w:r>
      <w:r>
        <w:tab/>
        <w:t>Add Disbursement to Payment: The System shall provide a mechanism for</w:t>
      </w:r>
    </w:p>
    <w:p w14:paraId="7909870B" w14:textId="77777777" w:rsidR="00442F09" w:rsidRDefault="008538E8">
      <w:pPr>
        <w:pStyle w:val="Normal1"/>
      </w:pPr>
      <w:r>
        <w:tab/>
      </w:r>
      <w:r>
        <w:tab/>
        <w:t>adding a new Disbursement of a Payment.</w:t>
      </w:r>
    </w:p>
    <w:p w14:paraId="758C433B" w14:textId="0DEE7F02" w:rsidR="00F66380" w:rsidRDefault="00F66380" w:rsidP="00F66380">
      <w:pPr>
        <w:rPr>
          <w:i/>
          <w:sz w:val="20"/>
        </w:rPr>
      </w:pPr>
      <w:r>
        <w:rPr>
          <w:i/>
          <w:noProof/>
          <w:sz w:val="20"/>
        </w:rPr>
        <w:lastRenderedPageBreak/>
        <w:drawing>
          <wp:inline distT="0" distB="0" distL="0" distR="0" wp14:anchorId="118B3B42" wp14:editId="77F21CB3">
            <wp:extent cx="5017273" cy="61751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o_Disbrusments_detail2.jpg"/>
                    <pic:cNvPicPr/>
                  </pic:nvPicPr>
                  <pic:blipFill>
                    <a:blip r:embed="rId33">
                      <a:extLst>
                        <a:ext uri="{28A0092B-C50C-407E-A947-70E740481C1C}">
                          <a14:useLocalDpi xmlns:a14="http://schemas.microsoft.com/office/drawing/2010/main" val="0"/>
                        </a:ext>
                      </a:extLst>
                    </a:blip>
                    <a:stretch>
                      <a:fillRect/>
                    </a:stretch>
                  </pic:blipFill>
                  <pic:spPr>
                    <a:xfrm>
                      <a:off x="0" y="0"/>
                      <a:ext cx="5020631" cy="6179238"/>
                    </a:xfrm>
                    <a:prstGeom prst="rect">
                      <a:avLst/>
                    </a:prstGeom>
                  </pic:spPr>
                </pic:pic>
              </a:graphicData>
            </a:graphic>
          </wp:inline>
        </w:drawing>
      </w:r>
    </w:p>
    <w:p w14:paraId="6F35946E" w14:textId="6FBF6900" w:rsidR="00F66380" w:rsidRDefault="00F66380" w:rsidP="00F66380">
      <w:r w:rsidRPr="00615AED">
        <w:rPr>
          <w:i/>
          <w:sz w:val="20"/>
        </w:rPr>
        <w:t>Exhibit 3-1</w:t>
      </w:r>
      <w:r>
        <w:rPr>
          <w:i/>
          <w:sz w:val="20"/>
        </w:rPr>
        <w:t>.23</w:t>
      </w:r>
      <w:r w:rsidRPr="00615AED">
        <w:rPr>
          <w:i/>
          <w:sz w:val="20"/>
        </w:rPr>
        <w:t xml:space="preserve">: </w:t>
      </w:r>
      <w:r>
        <w:rPr>
          <w:i/>
          <w:sz w:val="20"/>
        </w:rPr>
        <w:t>Payment disbursement summary view (Ref DIS-5/6)</w:t>
      </w:r>
    </w:p>
    <w:p w14:paraId="7D8EB444" w14:textId="77777777" w:rsidR="00442F09" w:rsidRDefault="00442F09">
      <w:pPr>
        <w:pStyle w:val="Normal1"/>
      </w:pPr>
    </w:p>
    <w:p w14:paraId="66A69DE5" w14:textId="77777777" w:rsidR="00442F09" w:rsidRDefault="008538E8">
      <w:pPr>
        <w:pStyle w:val="Normal1"/>
      </w:pPr>
      <w:r>
        <w:t>DIS-6:</w:t>
      </w:r>
      <w:r>
        <w:tab/>
      </w:r>
      <w:r>
        <w:tab/>
        <w:t>Edit Disbursement for Payment: The System shall provide a mechanism for</w:t>
      </w:r>
    </w:p>
    <w:p w14:paraId="21044A83" w14:textId="77777777" w:rsidR="00442F09" w:rsidRDefault="008538E8">
      <w:pPr>
        <w:pStyle w:val="Normal1"/>
      </w:pPr>
      <w:r>
        <w:tab/>
      </w:r>
      <w:r>
        <w:tab/>
        <w:t>editing a Disbursement of a Payment.</w:t>
      </w:r>
    </w:p>
    <w:p w14:paraId="3CAB41C8" w14:textId="77777777" w:rsidR="00442F09" w:rsidRDefault="00442F09">
      <w:pPr>
        <w:pStyle w:val="Normal1"/>
      </w:pPr>
    </w:p>
    <w:p w14:paraId="1107665B" w14:textId="77777777" w:rsidR="00442F09" w:rsidRDefault="008538E8">
      <w:pPr>
        <w:pStyle w:val="Normal1"/>
      </w:pPr>
      <w:r>
        <w:t>DIS-7:</w:t>
      </w:r>
      <w:r>
        <w:tab/>
      </w:r>
      <w:r>
        <w:tab/>
        <w:t>Delete Disbursement for Payment: The System shall provide a mechanism</w:t>
      </w:r>
    </w:p>
    <w:p w14:paraId="63EE7C96" w14:textId="77777777" w:rsidR="00442F09" w:rsidRDefault="008538E8">
      <w:pPr>
        <w:pStyle w:val="Normal1"/>
      </w:pPr>
      <w:r>
        <w:tab/>
      </w:r>
      <w:r>
        <w:tab/>
        <w:t>deleting a Disbursement of a Payment.</w:t>
      </w:r>
    </w:p>
    <w:p w14:paraId="4F2E63ED" w14:textId="77777777" w:rsidR="00442F09" w:rsidRDefault="00442F09">
      <w:pPr>
        <w:pStyle w:val="Normal1"/>
      </w:pPr>
    </w:p>
    <w:p w14:paraId="41BC6858" w14:textId="77777777" w:rsidR="00442F09" w:rsidRDefault="008538E8">
      <w:pPr>
        <w:pStyle w:val="Normal1"/>
      </w:pPr>
      <w:r>
        <w:t>DIS-8:</w:t>
      </w:r>
      <w:r>
        <w:tab/>
      </w:r>
      <w:r>
        <w:tab/>
        <w:t>Claim status change: The System shall provide a mechanism for affecting the</w:t>
      </w:r>
    </w:p>
    <w:p w14:paraId="73FBCB5C" w14:textId="77777777" w:rsidR="00442F09" w:rsidRDefault="008538E8">
      <w:pPr>
        <w:pStyle w:val="Normal1"/>
      </w:pPr>
      <w:r>
        <w:tab/>
      </w:r>
      <w:r>
        <w:tab/>
        <w:t>Claim Status.</w:t>
      </w:r>
    </w:p>
    <w:p w14:paraId="1DB58EFF" w14:textId="77777777" w:rsidR="00442F09" w:rsidRDefault="00442F09">
      <w:pPr>
        <w:pStyle w:val="Normal1"/>
      </w:pPr>
    </w:p>
    <w:p w14:paraId="593B88CE" w14:textId="77777777" w:rsidR="00442F09" w:rsidRDefault="008538E8">
      <w:pPr>
        <w:pStyle w:val="Normal1"/>
      </w:pPr>
      <w:r>
        <w:t>DIS-9:</w:t>
      </w:r>
      <w:r>
        <w:tab/>
      </w:r>
      <w:r>
        <w:tab/>
        <w:t>Locking of Disbursements:  The System shall provide a mechanism for locking</w:t>
      </w:r>
    </w:p>
    <w:p w14:paraId="5BFC1B34" w14:textId="77777777" w:rsidR="00442F09" w:rsidRDefault="008538E8">
      <w:pPr>
        <w:pStyle w:val="Normal1"/>
      </w:pPr>
      <w:r>
        <w:tab/>
      </w:r>
      <w:r>
        <w:tab/>
        <w:t>Disbursements. Locked Disbursements are read-only, and cannot be modified.</w:t>
      </w:r>
    </w:p>
    <w:p w14:paraId="71AC87F5" w14:textId="77777777" w:rsidR="00442F09" w:rsidRDefault="00442F09">
      <w:pPr>
        <w:pStyle w:val="Normal1"/>
      </w:pPr>
    </w:p>
    <w:p w14:paraId="02E8BBB1" w14:textId="77777777" w:rsidR="00442F09" w:rsidRDefault="008538E8">
      <w:pPr>
        <w:pStyle w:val="Normal1"/>
      </w:pPr>
      <w:r>
        <w:tab/>
      </w:r>
      <w:r>
        <w:tab/>
        <w:t>Locking controls shall be determined by business rules around Payments and</w:t>
      </w:r>
    </w:p>
    <w:p w14:paraId="3575282E" w14:textId="77777777" w:rsidR="00442F09" w:rsidRDefault="008538E8">
      <w:pPr>
        <w:pStyle w:val="Normal1"/>
      </w:pPr>
      <w:r>
        <w:lastRenderedPageBreak/>
        <w:tab/>
      </w:r>
      <w:r>
        <w:tab/>
        <w:t>Client checks. Locking shall be able to be overridden by certain high level</w:t>
      </w:r>
    </w:p>
    <w:p w14:paraId="6A932D00" w14:textId="77777777" w:rsidR="00442F09" w:rsidRDefault="008538E8">
      <w:pPr>
        <w:pStyle w:val="Normal1"/>
      </w:pPr>
      <w:r>
        <w:tab/>
      </w:r>
      <w:r>
        <w:tab/>
        <w:t>Users, governed by Permissions.</w:t>
      </w:r>
    </w:p>
    <w:p w14:paraId="2B324400" w14:textId="77777777" w:rsidR="00442F09" w:rsidRDefault="00442F09">
      <w:pPr>
        <w:pStyle w:val="Normal1"/>
      </w:pPr>
    </w:p>
    <w:p w14:paraId="42677629" w14:textId="77777777" w:rsidR="00442F09" w:rsidRDefault="008538E8">
      <w:pPr>
        <w:pStyle w:val="Normal1"/>
      </w:pPr>
      <w:r>
        <w:t>DIS-10:</w:t>
      </w:r>
      <w:r>
        <w:tab/>
        <w:t>Loss of Use calculation:  The System shall provide a mechanism to calculate</w:t>
      </w:r>
    </w:p>
    <w:p w14:paraId="162CEBA6" w14:textId="77777777" w:rsidR="00442F09" w:rsidRDefault="008538E8">
      <w:pPr>
        <w:pStyle w:val="Normal1"/>
      </w:pPr>
      <w:r>
        <w:tab/>
      </w:r>
      <w:r>
        <w:tab/>
        <w:t>Loss of Use in the context of a Disbursement.</w:t>
      </w:r>
    </w:p>
    <w:p w14:paraId="5458F03B" w14:textId="77777777" w:rsidR="00442F09" w:rsidRDefault="00442F09">
      <w:pPr>
        <w:pStyle w:val="Normal1"/>
      </w:pPr>
    </w:p>
    <w:p w14:paraId="7304F8B9" w14:textId="77777777" w:rsidR="00442F09" w:rsidRDefault="008538E8">
      <w:pPr>
        <w:pStyle w:val="Normal1"/>
      </w:pPr>
      <w:r>
        <w:t>DIS-11:</w:t>
      </w:r>
      <w:r>
        <w:tab/>
        <w:t>Disbursement list view:  The System shall provide the ability to see all</w:t>
      </w:r>
    </w:p>
    <w:p w14:paraId="20C6C3A0" w14:textId="77777777" w:rsidR="00442F09" w:rsidRDefault="008538E8">
      <w:pPr>
        <w:pStyle w:val="Normal1"/>
      </w:pPr>
      <w:r>
        <w:tab/>
      </w:r>
      <w:r>
        <w:tab/>
        <w:t>Disbursements for a Client.</w:t>
      </w:r>
    </w:p>
    <w:p w14:paraId="044B92B1" w14:textId="77777777" w:rsidR="00442F09" w:rsidRDefault="00442F09">
      <w:pPr>
        <w:pStyle w:val="Normal1"/>
      </w:pPr>
    </w:p>
    <w:p w14:paraId="6247414D" w14:textId="77777777" w:rsidR="00442F09" w:rsidRDefault="008538E8">
      <w:pPr>
        <w:pStyle w:val="Normal1"/>
      </w:pPr>
      <w:r>
        <w:tab/>
      </w:r>
      <w:r>
        <w:tab/>
        <w:t>The Disbursement list view will include the ability to navigate to the</w:t>
      </w:r>
    </w:p>
    <w:p w14:paraId="62A11F3B" w14:textId="77777777" w:rsidR="00442F09" w:rsidRDefault="008538E8">
      <w:pPr>
        <w:pStyle w:val="Normal1"/>
      </w:pPr>
      <w:r>
        <w:tab/>
      </w:r>
      <w:r>
        <w:tab/>
        <w:t>Disbursement edit page for a selected Disbursement.</w:t>
      </w:r>
    </w:p>
    <w:p w14:paraId="5A3808BA" w14:textId="77777777" w:rsidR="00442F09" w:rsidRDefault="00442F09">
      <w:pPr>
        <w:pStyle w:val="Normal1"/>
      </w:pPr>
    </w:p>
    <w:p w14:paraId="32B3AFCC" w14:textId="77777777" w:rsidR="00442F09" w:rsidRDefault="008538E8">
      <w:pPr>
        <w:pStyle w:val="Normal1"/>
      </w:pPr>
      <w:r>
        <w:t>DIS-12:</w:t>
      </w:r>
      <w:r>
        <w:tab/>
        <w:t xml:space="preserve">Client check information for Disbursements:  The System shall provide a </w:t>
      </w:r>
    </w:p>
    <w:p w14:paraId="326BF1FD" w14:textId="77777777" w:rsidR="00442F09" w:rsidRDefault="008538E8">
      <w:pPr>
        <w:pStyle w:val="Normal1"/>
        <w:ind w:left="720" w:firstLine="720"/>
      </w:pPr>
      <w:r>
        <w:t>mechanism for updating Disbursements with client check details after client</w:t>
      </w:r>
    </w:p>
    <w:p w14:paraId="722F3852" w14:textId="77777777" w:rsidR="00442F09" w:rsidRDefault="008538E8">
      <w:pPr>
        <w:pStyle w:val="Normal1"/>
        <w:ind w:left="720"/>
      </w:pPr>
      <w:r>
        <w:tab/>
        <w:t>checks are issued.</w:t>
      </w:r>
      <w:r>
        <w:rPr>
          <w:highlight w:val="yellow"/>
        </w:rPr>
        <w:t xml:space="preserve"> (Auto-fill support for the same payee)</w:t>
      </w:r>
    </w:p>
    <w:p w14:paraId="18909196" w14:textId="77777777" w:rsidR="00442F09" w:rsidRDefault="00442F09">
      <w:pPr>
        <w:pStyle w:val="Normal1"/>
        <w:ind w:left="720"/>
      </w:pPr>
    </w:p>
    <w:p w14:paraId="7D2DDB44" w14:textId="77777777" w:rsidR="00442F09" w:rsidRDefault="008538E8">
      <w:pPr>
        <w:pStyle w:val="Normal1"/>
        <w:ind w:left="720"/>
      </w:pPr>
      <w:r>
        <w:tab/>
        <w:t>Client check details updated for the Disbursements include:</w:t>
      </w:r>
    </w:p>
    <w:p w14:paraId="6341AD3F" w14:textId="77777777" w:rsidR="00442F09" w:rsidRDefault="008538E8">
      <w:pPr>
        <w:pStyle w:val="Normal1"/>
        <w:numPr>
          <w:ilvl w:val="0"/>
          <w:numId w:val="6"/>
        </w:numPr>
        <w:ind w:hanging="359"/>
        <w:contextualSpacing/>
      </w:pPr>
      <w:r>
        <w:t>Check number.</w:t>
      </w:r>
    </w:p>
    <w:p w14:paraId="69A0394E" w14:textId="77777777" w:rsidR="00442F09" w:rsidRDefault="008538E8">
      <w:pPr>
        <w:pStyle w:val="Normal1"/>
        <w:numPr>
          <w:ilvl w:val="0"/>
          <w:numId w:val="6"/>
        </w:numPr>
        <w:ind w:hanging="359"/>
        <w:contextualSpacing/>
      </w:pPr>
      <w:r>
        <w:t>Check date.</w:t>
      </w:r>
    </w:p>
    <w:p w14:paraId="42C342FF" w14:textId="77777777" w:rsidR="00442F09" w:rsidRDefault="00442F09">
      <w:pPr>
        <w:pStyle w:val="Normal1"/>
      </w:pPr>
    </w:p>
    <w:p w14:paraId="57EE0C6C" w14:textId="77777777" w:rsidR="00442F09" w:rsidRDefault="008538E8">
      <w:pPr>
        <w:pStyle w:val="Normal1"/>
      </w:pPr>
      <w:r>
        <w:t>DIS-13</w:t>
      </w:r>
      <w:r>
        <w:tab/>
      </w:r>
      <w:r>
        <w:tab/>
        <w:t>Automatic disbursement: The System shall provide the ability to automatically</w:t>
      </w:r>
    </w:p>
    <w:p w14:paraId="625F78A1" w14:textId="77777777" w:rsidR="00442F09" w:rsidRDefault="008538E8">
      <w:pPr>
        <w:pStyle w:val="Normal1"/>
      </w:pPr>
      <w:r>
        <w:tab/>
      </w:r>
      <w:r>
        <w:tab/>
        <w:t xml:space="preserve">disburse a payment. An automatic Disbursement may be triggered when a </w:t>
      </w:r>
    </w:p>
    <w:p w14:paraId="03A399D3" w14:textId="77777777" w:rsidR="00442F09" w:rsidRDefault="008538E8">
      <w:pPr>
        <w:pStyle w:val="Normal1"/>
      </w:pPr>
      <w:r>
        <w:tab/>
      </w:r>
      <w:r>
        <w:tab/>
        <w:t>Payment amount matches a particular amount type exactly.</w:t>
      </w:r>
    </w:p>
    <w:p w14:paraId="3650E541" w14:textId="77777777" w:rsidR="00442F09" w:rsidRDefault="00442F09">
      <w:pPr>
        <w:pStyle w:val="Normal1"/>
      </w:pPr>
    </w:p>
    <w:p w14:paraId="7C94C0A3" w14:textId="77777777" w:rsidR="00A543EA" w:rsidRDefault="00A543EA">
      <w:pPr>
        <w:rPr>
          <w:rFonts w:ascii="Trebuchet MS" w:eastAsia="Trebuchet MS" w:hAnsi="Trebuchet MS" w:cs="Trebuchet MS"/>
          <w:b/>
          <w:sz w:val="26"/>
        </w:rPr>
      </w:pPr>
      <w:bookmarkStart w:id="284" w:name="h.e7p7jpo41uv4" w:colFirst="0" w:colLast="0"/>
      <w:bookmarkEnd w:id="284"/>
      <w:r>
        <w:br w:type="page"/>
      </w:r>
    </w:p>
    <w:p w14:paraId="5877D1E4" w14:textId="6DBCBC68" w:rsidR="00442F09" w:rsidRDefault="008538E8">
      <w:pPr>
        <w:pStyle w:val="Heading2"/>
        <w:contextualSpacing w:val="0"/>
      </w:pPr>
      <w:r>
        <w:lastRenderedPageBreak/>
        <w:t>3.1.11 Employees</w:t>
      </w:r>
    </w:p>
    <w:p w14:paraId="07BC0B85" w14:textId="77777777" w:rsidR="00442F09" w:rsidRDefault="00442F09">
      <w:pPr>
        <w:pStyle w:val="Normal1"/>
      </w:pPr>
    </w:p>
    <w:p w14:paraId="5412B22D" w14:textId="23F10128" w:rsidR="00442F09" w:rsidRDefault="008538E8">
      <w:pPr>
        <w:pStyle w:val="Normal1"/>
      </w:pPr>
      <w:r>
        <w:t>EMP-1:</w:t>
      </w:r>
      <w:r>
        <w:tab/>
        <w:t xml:space="preserve">Add employee: The System shall provide a mechanism to add a new </w:t>
      </w:r>
    </w:p>
    <w:p w14:paraId="6C4A3F69" w14:textId="77777777" w:rsidR="00442F09" w:rsidRDefault="008538E8">
      <w:pPr>
        <w:pStyle w:val="Normal1"/>
        <w:ind w:left="720" w:firstLine="720"/>
      </w:pPr>
      <w:r>
        <w:t>Employee.</w:t>
      </w:r>
    </w:p>
    <w:p w14:paraId="776FA1E4" w14:textId="77777777" w:rsidR="00442F09" w:rsidRDefault="00442F09" w:rsidP="00F66380">
      <w:pPr>
        <w:pStyle w:val="Normal1"/>
      </w:pPr>
    </w:p>
    <w:p w14:paraId="0EBAFEDE" w14:textId="6FC618E5" w:rsidR="00F66380" w:rsidRDefault="00C67421" w:rsidP="00F66380">
      <w:pPr>
        <w:pStyle w:val="Normal1"/>
      </w:pPr>
      <w:ins w:id="285" w:author="ColWorx Inc" w:date="2015-03-02T21:17:00Z">
        <w:r>
          <w:rPr>
            <w:noProof/>
          </w:rPr>
          <mc:AlternateContent>
            <mc:Choice Requires="wps">
              <w:drawing>
                <wp:anchor distT="0" distB="0" distL="114300" distR="114300" simplePos="0" relativeHeight="251679744" behindDoc="0" locked="0" layoutInCell="1" allowOverlap="1" wp14:anchorId="698D2006" wp14:editId="57C79B72">
                  <wp:simplePos x="0" y="0"/>
                  <wp:positionH relativeFrom="column">
                    <wp:posOffset>5372100</wp:posOffset>
                  </wp:positionH>
                  <wp:positionV relativeFrom="paragraph">
                    <wp:posOffset>2621915</wp:posOffset>
                  </wp:positionV>
                  <wp:extent cx="2971800" cy="9906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71800" cy="990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393ABA" w14:textId="25F13880" w:rsidR="00C67421" w:rsidRDefault="00C67421" w:rsidP="00C67421">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286" w:author="ColWorx Inc" w:date="2015-03-02T20:29:00Z"/>
                                  <w:rFonts w:asciiTheme="minorHAnsi" w:hAnsiTheme="minorHAnsi"/>
                                  <w:color w:val="17365D" w:themeColor="text2" w:themeShade="BF"/>
                                  <w:sz w:val="20"/>
                                </w:rPr>
                              </w:pPr>
                              <w:ins w:id="287" w:author="ColWorx Inc" w:date="2015-03-02T20:29:00Z">
                                <w:r>
                                  <w:rPr>
                                    <w:rFonts w:asciiTheme="minorHAnsi" w:hAnsiTheme="minorHAnsi"/>
                                    <w:color w:val="17365D" w:themeColor="text2" w:themeShade="BF"/>
                                    <w:sz w:val="20"/>
                                  </w:rPr>
                                  <w:t xml:space="preserve">CMS Project Admin. Comments Pg. </w:t>
                                </w:r>
                              </w:ins>
                              <w:ins w:id="288" w:author="ColWorx Inc" w:date="2015-03-02T21:14:00Z">
                                <w:r>
                                  <w:rPr>
                                    <w:rFonts w:asciiTheme="minorHAnsi" w:hAnsiTheme="minorHAnsi"/>
                                    <w:color w:val="17365D" w:themeColor="text2" w:themeShade="BF"/>
                                    <w:sz w:val="20"/>
                                  </w:rPr>
                                  <w:t>3</w:t>
                                </w:r>
                              </w:ins>
                              <w:ins w:id="289" w:author="ColWorx Inc" w:date="2015-03-02T20:29:00Z">
                                <w:r>
                                  <w:rPr>
                                    <w:rFonts w:asciiTheme="minorHAnsi" w:hAnsiTheme="minorHAnsi"/>
                                    <w:color w:val="17365D" w:themeColor="text2" w:themeShade="BF"/>
                                    <w:sz w:val="20"/>
                                  </w:rPr>
                                  <w:t>3</w:t>
                                </w:r>
                              </w:ins>
                              <w:ins w:id="290" w:author="ColWorx Inc" w:date="2015-03-02T21:18:00Z">
                                <w:r>
                                  <w:rPr>
                                    <w:rFonts w:asciiTheme="minorHAnsi" w:hAnsiTheme="minorHAnsi"/>
                                    <w:color w:val="17365D" w:themeColor="text2" w:themeShade="BF"/>
                                    <w:sz w:val="20"/>
                                  </w:rPr>
                                  <w:t xml:space="preserve"> (New Pg.34)</w:t>
                                </w:r>
                              </w:ins>
                              <w:ins w:id="291" w:author="ColWorx Inc" w:date="2015-03-02T20:29:00Z">
                                <w:r>
                                  <w:rPr>
                                    <w:rFonts w:asciiTheme="minorHAnsi" w:hAnsiTheme="minorHAnsi"/>
                                    <w:color w:val="17365D" w:themeColor="text2" w:themeShade="BF"/>
                                    <w:sz w:val="20"/>
                                  </w:rPr>
                                  <w:t>:</w:t>
                                </w:r>
                              </w:ins>
                            </w:p>
                            <w:p w14:paraId="7DE93ADF" w14:textId="77777777" w:rsidR="00C67421" w:rsidRDefault="00C67421" w:rsidP="00C67421">
                              <w:pPr>
                                <w:pStyle w:val="NoSpacing"/>
                                <w:rPr>
                                  <w:ins w:id="292" w:author="ColWorx Inc" w:date="2015-03-02T21:15:00Z"/>
                                </w:rPr>
                              </w:pPr>
                            </w:p>
                            <w:p w14:paraId="77847784" w14:textId="7AA2B47C" w:rsidR="00C67421" w:rsidRPr="00737225" w:rsidRDefault="00C67421" w:rsidP="00C67421">
                              <w:ins w:id="293" w:author="ColWorx Inc" w:date="2015-03-02T21:18:00Z">
                                <w:r>
                                  <w:t>The big blue box/stripe is a little harsh. I don’t love the way it looks. (</w:t>
                                </w:r>
                                <w:r w:rsidRPr="006345D4">
                                  <w:rPr>
                                    <w:highlight w:val="yellow"/>
                                  </w:rPr>
                                  <w:t>Redesigned</w:t>
                                </w:r>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6" type="#_x0000_t202" style="position:absolute;margin-left:423pt;margin-top:206.45pt;width:234pt;height: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mHMNICAAAY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" filled="f" stroked="f">
                  <v:textbox>
                    <w:txbxContent>
                      <w:p w14:paraId="1E393ABA" w14:textId="25F13880" w:rsidR="00C67421" w:rsidRDefault="00C67421" w:rsidP="00C67421">
                        <w:pPr>
                          <w:pBdr>
                            <w:top w:val="single" w:sz="4" w:space="1" w:color="FABF8F" w:themeColor="accent6" w:themeTint="99"/>
                            <w:left w:val="single" w:sz="4" w:space="4" w:color="FABF8F" w:themeColor="accent6" w:themeTint="99"/>
                            <w:bottom w:val="single" w:sz="4" w:space="1" w:color="FABF8F" w:themeColor="accent6" w:themeTint="99"/>
                            <w:right w:val="single" w:sz="4" w:space="4" w:color="FABF8F" w:themeColor="accent6" w:themeTint="99"/>
                          </w:pBdr>
                          <w:rPr>
                            <w:ins w:id="294" w:author="ColWorx Inc" w:date="2015-03-02T20:29:00Z"/>
                            <w:rFonts w:asciiTheme="minorHAnsi" w:hAnsiTheme="minorHAnsi"/>
                            <w:color w:val="17365D" w:themeColor="text2" w:themeShade="BF"/>
                            <w:sz w:val="20"/>
                          </w:rPr>
                        </w:pPr>
                        <w:ins w:id="295" w:author="ColWorx Inc" w:date="2015-03-02T20:29:00Z">
                          <w:r>
                            <w:rPr>
                              <w:rFonts w:asciiTheme="minorHAnsi" w:hAnsiTheme="minorHAnsi"/>
                              <w:color w:val="17365D" w:themeColor="text2" w:themeShade="BF"/>
                              <w:sz w:val="20"/>
                            </w:rPr>
                            <w:t xml:space="preserve">CMS Project Admin. Comments Pg. </w:t>
                          </w:r>
                        </w:ins>
                        <w:ins w:id="296" w:author="ColWorx Inc" w:date="2015-03-02T21:14:00Z">
                          <w:r>
                            <w:rPr>
                              <w:rFonts w:asciiTheme="minorHAnsi" w:hAnsiTheme="minorHAnsi"/>
                              <w:color w:val="17365D" w:themeColor="text2" w:themeShade="BF"/>
                              <w:sz w:val="20"/>
                            </w:rPr>
                            <w:t>3</w:t>
                          </w:r>
                        </w:ins>
                        <w:ins w:id="297" w:author="ColWorx Inc" w:date="2015-03-02T20:29:00Z">
                          <w:r>
                            <w:rPr>
                              <w:rFonts w:asciiTheme="minorHAnsi" w:hAnsiTheme="minorHAnsi"/>
                              <w:color w:val="17365D" w:themeColor="text2" w:themeShade="BF"/>
                              <w:sz w:val="20"/>
                            </w:rPr>
                            <w:t>3</w:t>
                          </w:r>
                        </w:ins>
                        <w:ins w:id="298" w:author="ColWorx Inc" w:date="2015-03-02T21:18:00Z">
                          <w:r>
                            <w:rPr>
                              <w:rFonts w:asciiTheme="minorHAnsi" w:hAnsiTheme="minorHAnsi"/>
                              <w:color w:val="17365D" w:themeColor="text2" w:themeShade="BF"/>
                              <w:sz w:val="20"/>
                            </w:rPr>
                            <w:t xml:space="preserve"> (New Pg.34)</w:t>
                          </w:r>
                        </w:ins>
                        <w:ins w:id="299" w:author="ColWorx Inc" w:date="2015-03-02T20:29:00Z">
                          <w:r>
                            <w:rPr>
                              <w:rFonts w:asciiTheme="minorHAnsi" w:hAnsiTheme="minorHAnsi"/>
                              <w:color w:val="17365D" w:themeColor="text2" w:themeShade="BF"/>
                              <w:sz w:val="20"/>
                            </w:rPr>
                            <w:t>:</w:t>
                          </w:r>
                        </w:ins>
                      </w:p>
                      <w:p w14:paraId="7DE93ADF" w14:textId="77777777" w:rsidR="00C67421" w:rsidRDefault="00C67421" w:rsidP="00C67421">
                        <w:pPr>
                          <w:pStyle w:val="NoSpacing"/>
                          <w:rPr>
                            <w:ins w:id="300" w:author="ColWorx Inc" w:date="2015-03-02T21:15:00Z"/>
                          </w:rPr>
                        </w:pPr>
                      </w:p>
                      <w:p w14:paraId="77847784" w14:textId="7AA2B47C" w:rsidR="00C67421" w:rsidRPr="00737225" w:rsidRDefault="00C67421" w:rsidP="00C67421">
                        <w:ins w:id="301" w:author="ColWorx Inc" w:date="2015-03-02T21:18:00Z">
                          <w:r>
                            <w:t>The big blue box/stripe is a little harsh. I don’t love the way it looks. (</w:t>
                          </w:r>
                          <w:r w:rsidRPr="006345D4">
                            <w:rPr>
                              <w:highlight w:val="yellow"/>
                            </w:rPr>
                            <w:t>Redesigned</w:t>
                          </w:r>
                          <w:r>
                            <w:t>)</w:t>
                          </w:r>
                        </w:ins>
                      </w:p>
                    </w:txbxContent>
                  </v:textbox>
                  <w10:wrap type="square"/>
                </v:shape>
              </w:pict>
            </mc:Fallback>
          </mc:AlternateContent>
        </w:r>
      </w:ins>
      <w:r w:rsidR="00A543EA">
        <w:rPr>
          <w:noProof/>
        </w:rPr>
        <w:drawing>
          <wp:inline distT="0" distB="0" distL="0" distR="0" wp14:anchorId="7C046F68" wp14:editId="4A31A611">
            <wp:extent cx="5025224" cy="61848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urco_claims_User_profile.jpg"/>
                    <pic:cNvPicPr/>
                  </pic:nvPicPr>
                  <pic:blipFill>
                    <a:blip r:embed="rId34">
                      <a:extLst>
                        <a:ext uri="{28A0092B-C50C-407E-A947-70E740481C1C}">
                          <a14:useLocalDpi xmlns:a14="http://schemas.microsoft.com/office/drawing/2010/main" val="0"/>
                        </a:ext>
                      </a:extLst>
                    </a:blip>
                    <a:stretch>
                      <a:fillRect/>
                    </a:stretch>
                  </pic:blipFill>
                  <pic:spPr>
                    <a:xfrm>
                      <a:off x="0" y="0"/>
                      <a:ext cx="5028587" cy="6189031"/>
                    </a:xfrm>
                    <a:prstGeom prst="rect">
                      <a:avLst/>
                    </a:prstGeom>
                  </pic:spPr>
                </pic:pic>
              </a:graphicData>
            </a:graphic>
          </wp:inline>
        </w:drawing>
      </w:r>
    </w:p>
    <w:p w14:paraId="3F1B0A67" w14:textId="7BD010F7" w:rsidR="00F66380" w:rsidRDefault="00F66380" w:rsidP="00F66380">
      <w:r w:rsidRPr="00615AED">
        <w:rPr>
          <w:i/>
          <w:sz w:val="20"/>
        </w:rPr>
        <w:t>Exhibit 3-1</w:t>
      </w:r>
      <w:r>
        <w:rPr>
          <w:i/>
          <w:sz w:val="20"/>
        </w:rPr>
        <w:t>.24</w:t>
      </w:r>
      <w:r w:rsidRPr="00615AED">
        <w:rPr>
          <w:i/>
          <w:sz w:val="20"/>
        </w:rPr>
        <w:t xml:space="preserve">: </w:t>
      </w:r>
      <w:r>
        <w:rPr>
          <w:i/>
          <w:sz w:val="20"/>
        </w:rPr>
        <w:t>Employee profile view with further popups for related information (Ref DIS-2/3/4/5/6)</w:t>
      </w:r>
    </w:p>
    <w:p w14:paraId="1D2C147F" w14:textId="71AF2BEA" w:rsidR="00A543EA" w:rsidRDefault="00A543EA">
      <w:r>
        <w:br w:type="page"/>
      </w:r>
    </w:p>
    <w:p w14:paraId="6834B634" w14:textId="77777777" w:rsidR="00F66380" w:rsidRDefault="00F66380" w:rsidP="00F66380">
      <w:pPr>
        <w:pStyle w:val="Normal1"/>
      </w:pPr>
    </w:p>
    <w:p w14:paraId="10A2A6AF" w14:textId="77777777" w:rsidR="00442F09" w:rsidRDefault="008538E8">
      <w:pPr>
        <w:pStyle w:val="Normal1"/>
      </w:pPr>
      <w:r>
        <w:t>EMP-2:</w:t>
      </w:r>
      <w:r>
        <w:tab/>
        <w:t>Employee search: The System shall provide a mechanism to search for an</w:t>
      </w:r>
    </w:p>
    <w:p w14:paraId="4AE14EFB" w14:textId="77777777" w:rsidR="00442F09" w:rsidRDefault="008538E8">
      <w:pPr>
        <w:pStyle w:val="Normal1"/>
      </w:pPr>
      <w:r>
        <w:tab/>
      </w:r>
      <w:r>
        <w:tab/>
        <w:t>Employee.</w:t>
      </w:r>
    </w:p>
    <w:p w14:paraId="409FD0FE" w14:textId="77777777" w:rsidR="00442F09" w:rsidRDefault="00442F09">
      <w:pPr>
        <w:pStyle w:val="Normal1"/>
      </w:pPr>
    </w:p>
    <w:p w14:paraId="4E2189FF" w14:textId="77777777" w:rsidR="00442F09" w:rsidRDefault="008538E8">
      <w:pPr>
        <w:pStyle w:val="Normal1"/>
      </w:pPr>
      <w:r>
        <w:t>EMP-3:</w:t>
      </w:r>
      <w:r>
        <w:tab/>
        <w:t>View and edit Employee: The System shall provide a mechanism to view and</w:t>
      </w:r>
    </w:p>
    <w:p w14:paraId="77B7E0C9" w14:textId="77777777" w:rsidR="00442F09" w:rsidRDefault="008538E8">
      <w:pPr>
        <w:pStyle w:val="Normal1"/>
      </w:pPr>
      <w:r>
        <w:tab/>
      </w:r>
      <w:r>
        <w:tab/>
        <w:t xml:space="preserve">edit employee information. Visibility and editability of Employee information </w:t>
      </w:r>
    </w:p>
    <w:p w14:paraId="64378776" w14:textId="77777777" w:rsidR="00442F09" w:rsidRDefault="008538E8">
      <w:pPr>
        <w:pStyle w:val="Normal1"/>
        <w:ind w:left="720" w:firstLine="720"/>
      </w:pPr>
      <w:r>
        <w:t>shall be governed Permissions.</w:t>
      </w:r>
    </w:p>
    <w:p w14:paraId="4154B13A" w14:textId="77777777" w:rsidR="00442F09" w:rsidRDefault="00442F09">
      <w:pPr>
        <w:pStyle w:val="Normal1"/>
        <w:ind w:left="720" w:firstLine="720"/>
      </w:pPr>
    </w:p>
    <w:p w14:paraId="691FE578" w14:textId="77777777" w:rsidR="00442F09" w:rsidRDefault="008538E8">
      <w:pPr>
        <w:pStyle w:val="Normal1"/>
        <w:ind w:left="720" w:firstLine="720"/>
      </w:pPr>
      <w:r>
        <w:t>Employee details include the following information:</w:t>
      </w:r>
    </w:p>
    <w:p w14:paraId="07B31FEA" w14:textId="77777777" w:rsidR="00442F09" w:rsidRDefault="008538E8">
      <w:pPr>
        <w:pStyle w:val="Normal1"/>
        <w:numPr>
          <w:ilvl w:val="0"/>
          <w:numId w:val="23"/>
        </w:numPr>
        <w:ind w:hanging="359"/>
        <w:contextualSpacing/>
      </w:pPr>
      <w:r>
        <w:t>First Name</w:t>
      </w:r>
    </w:p>
    <w:p w14:paraId="7DDBF606" w14:textId="77777777" w:rsidR="00442F09" w:rsidRDefault="008538E8">
      <w:pPr>
        <w:pStyle w:val="Normal1"/>
        <w:numPr>
          <w:ilvl w:val="0"/>
          <w:numId w:val="23"/>
        </w:numPr>
        <w:ind w:hanging="359"/>
        <w:contextualSpacing/>
      </w:pPr>
      <w:r>
        <w:t>Middle Name</w:t>
      </w:r>
    </w:p>
    <w:p w14:paraId="7A7A2FD9" w14:textId="77777777" w:rsidR="00442F09" w:rsidRDefault="008538E8">
      <w:pPr>
        <w:pStyle w:val="Normal1"/>
        <w:numPr>
          <w:ilvl w:val="0"/>
          <w:numId w:val="23"/>
        </w:numPr>
        <w:ind w:hanging="359"/>
        <w:contextualSpacing/>
      </w:pPr>
      <w:r>
        <w:t>Last Name</w:t>
      </w:r>
    </w:p>
    <w:p w14:paraId="3C8A98C9" w14:textId="77777777" w:rsidR="00442F09" w:rsidRDefault="008538E8">
      <w:pPr>
        <w:pStyle w:val="Normal1"/>
        <w:numPr>
          <w:ilvl w:val="0"/>
          <w:numId w:val="23"/>
        </w:numPr>
        <w:ind w:hanging="359"/>
        <w:contextualSpacing/>
      </w:pPr>
      <w:r>
        <w:t>Position</w:t>
      </w:r>
    </w:p>
    <w:p w14:paraId="2C1421B9" w14:textId="77777777" w:rsidR="00442F09" w:rsidRDefault="008538E8">
      <w:pPr>
        <w:pStyle w:val="Normal1"/>
        <w:numPr>
          <w:ilvl w:val="0"/>
          <w:numId w:val="23"/>
        </w:numPr>
        <w:ind w:hanging="359"/>
        <w:contextualSpacing/>
      </w:pPr>
      <w:r>
        <w:t>Employee Manager</w:t>
      </w:r>
    </w:p>
    <w:p w14:paraId="1B5E93B8" w14:textId="77777777" w:rsidR="00442F09" w:rsidRDefault="008538E8">
      <w:pPr>
        <w:pStyle w:val="Normal1"/>
        <w:numPr>
          <w:ilvl w:val="0"/>
          <w:numId w:val="23"/>
        </w:numPr>
        <w:ind w:hanging="359"/>
        <w:contextualSpacing/>
      </w:pPr>
      <w:r>
        <w:t>Permissions</w:t>
      </w:r>
    </w:p>
    <w:p w14:paraId="1655C7B2" w14:textId="77777777" w:rsidR="00442F09" w:rsidRDefault="008538E8">
      <w:pPr>
        <w:pStyle w:val="Normal1"/>
        <w:numPr>
          <w:ilvl w:val="0"/>
          <w:numId w:val="23"/>
        </w:numPr>
        <w:ind w:hanging="359"/>
        <w:contextualSpacing/>
      </w:pPr>
      <w:r>
        <w:t>Active Status</w:t>
      </w:r>
    </w:p>
    <w:p w14:paraId="73DAC6EF" w14:textId="77777777" w:rsidR="00442F09" w:rsidRDefault="008538E8">
      <w:pPr>
        <w:pStyle w:val="Normal1"/>
        <w:numPr>
          <w:ilvl w:val="0"/>
          <w:numId w:val="23"/>
        </w:numPr>
        <w:ind w:hanging="359"/>
        <w:contextualSpacing/>
      </w:pPr>
      <w:r>
        <w:t>Birthdate</w:t>
      </w:r>
    </w:p>
    <w:p w14:paraId="2B0EC5C6" w14:textId="77777777" w:rsidR="00442F09" w:rsidRDefault="008538E8">
      <w:pPr>
        <w:pStyle w:val="Normal1"/>
        <w:numPr>
          <w:ilvl w:val="0"/>
          <w:numId w:val="23"/>
        </w:numPr>
        <w:ind w:hanging="359"/>
        <w:contextualSpacing/>
      </w:pPr>
      <w:r>
        <w:t>SSN</w:t>
      </w:r>
    </w:p>
    <w:p w14:paraId="70C5F5A6" w14:textId="77777777" w:rsidR="00442F09" w:rsidRDefault="008538E8">
      <w:pPr>
        <w:pStyle w:val="Normal1"/>
        <w:numPr>
          <w:ilvl w:val="0"/>
          <w:numId w:val="23"/>
        </w:numPr>
        <w:ind w:hanging="359"/>
        <w:contextualSpacing/>
      </w:pPr>
      <w:r>
        <w:t>License Number</w:t>
      </w:r>
    </w:p>
    <w:p w14:paraId="756DCE66" w14:textId="77777777" w:rsidR="00442F09" w:rsidRDefault="008538E8">
      <w:pPr>
        <w:pStyle w:val="Normal1"/>
        <w:numPr>
          <w:ilvl w:val="0"/>
          <w:numId w:val="23"/>
        </w:numPr>
        <w:ind w:hanging="359"/>
        <w:contextualSpacing/>
      </w:pPr>
      <w:r>
        <w:t>License Date</w:t>
      </w:r>
    </w:p>
    <w:p w14:paraId="10940AE1" w14:textId="77777777" w:rsidR="00442F09" w:rsidRDefault="008538E8">
      <w:pPr>
        <w:pStyle w:val="Normal1"/>
        <w:numPr>
          <w:ilvl w:val="0"/>
          <w:numId w:val="23"/>
        </w:numPr>
        <w:ind w:hanging="359"/>
        <w:contextualSpacing/>
      </w:pPr>
      <w:r>
        <w:t>Hire Date</w:t>
      </w:r>
    </w:p>
    <w:p w14:paraId="1A721BE7" w14:textId="77777777" w:rsidR="00442F09" w:rsidRDefault="008538E8">
      <w:pPr>
        <w:pStyle w:val="Normal1"/>
        <w:numPr>
          <w:ilvl w:val="0"/>
          <w:numId w:val="23"/>
        </w:numPr>
        <w:ind w:hanging="359"/>
        <w:contextualSpacing/>
      </w:pPr>
      <w:r>
        <w:t>Termination Date</w:t>
      </w:r>
    </w:p>
    <w:p w14:paraId="26A52F4E" w14:textId="77777777" w:rsidR="00442F09" w:rsidRDefault="008538E8">
      <w:pPr>
        <w:pStyle w:val="Normal1"/>
        <w:numPr>
          <w:ilvl w:val="0"/>
          <w:numId w:val="23"/>
        </w:numPr>
        <w:ind w:hanging="359"/>
        <w:contextualSpacing/>
      </w:pPr>
      <w:r>
        <w:t>Re-hire Date</w:t>
      </w:r>
    </w:p>
    <w:p w14:paraId="2A149AA1" w14:textId="77777777" w:rsidR="00442F09" w:rsidRDefault="008538E8">
      <w:pPr>
        <w:pStyle w:val="Normal1"/>
        <w:numPr>
          <w:ilvl w:val="0"/>
          <w:numId w:val="23"/>
        </w:numPr>
        <w:ind w:hanging="359"/>
        <w:contextualSpacing/>
      </w:pPr>
      <w:r>
        <w:t>Re-termination Date</w:t>
      </w:r>
    </w:p>
    <w:p w14:paraId="737CDD6A" w14:textId="77777777" w:rsidR="00442F09" w:rsidRDefault="008538E8">
      <w:pPr>
        <w:pStyle w:val="Normal1"/>
      </w:pPr>
      <w:r>
        <w:tab/>
      </w:r>
      <w:r>
        <w:tab/>
      </w:r>
    </w:p>
    <w:p w14:paraId="18471DED" w14:textId="77777777" w:rsidR="00442F09" w:rsidRDefault="008538E8">
      <w:pPr>
        <w:pStyle w:val="Normal1"/>
      </w:pPr>
      <w:r>
        <w:tab/>
      </w:r>
      <w:r>
        <w:tab/>
        <w:t>The personal and contact Employee information visible in the My Profile section</w:t>
      </w:r>
    </w:p>
    <w:p w14:paraId="7B53CEA8" w14:textId="77777777" w:rsidR="00442F09" w:rsidRDefault="008538E8">
      <w:pPr>
        <w:pStyle w:val="Normal1"/>
        <w:ind w:left="720" w:firstLine="720"/>
      </w:pPr>
      <w:r>
        <w:t xml:space="preserve"> (</w:t>
      </w:r>
      <w:r>
        <w:rPr>
          <w:b/>
        </w:rPr>
        <w:t>PROF-1</w:t>
      </w:r>
      <w:r>
        <w:t>) shall be viewable and editable by Authorized users in this interface.</w:t>
      </w:r>
    </w:p>
    <w:p w14:paraId="28D47EE2" w14:textId="77777777" w:rsidR="00A543EA" w:rsidRDefault="00A543EA" w:rsidP="00A543EA">
      <w:pPr>
        <w:rPr>
          <w:i/>
          <w:sz w:val="20"/>
        </w:rPr>
      </w:pPr>
    </w:p>
    <w:p w14:paraId="3E6D18C8" w14:textId="77777777" w:rsidR="00A543EA" w:rsidRDefault="00A543EA" w:rsidP="00A543EA">
      <w:pPr>
        <w:rPr>
          <w:i/>
          <w:sz w:val="20"/>
        </w:rPr>
      </w:pPr>
      <w:r>
        <w:rPr>
          <w:i/>
          <w:noProof/>
          <w:sz w:val="20"/>
        </w:rPr>
        <w:lastRenderedPageBreak/>
        <w:drawing>
          <wp:inline distT="0" distB="0" distL="0" distR="0" wp14:anchorId="20B8A336" wp14:editId="6671FFBE">
            <wp:extent cx="5033176" cy="61946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urco_claims_User_profile2.jpg"/>
                    <pic:cNvPicPr/>
                  </pic:nvPicPr>
                  <pic:blipFill>
                    <a:blip r:embed="rId35">
                      <a:extLst>
                        <a:ext uri="{28A0092B-C50C-407E-A947-70E740481C1C}">
                          <a14:useLocalDpi xmlns:a14="http://schemas.microsoft.com/office/drawing/2010/main" val="0"/>
                        </a:ext>
                      </a:extLst>
                    </a:blip>
                    <a:stretch>
                      <a:fillRect/>
                    </a:stretch>
                  </pic:blipFill>
                  <pic:spPr>
                    <a:xfrm>
                      <a:off x="0" y="0"/>
                      <a:ext cx="5036544" cy="6198824"/>
                    </a:xfrm>
                    <a:prstGeom prst="rect">
                      <a:avLst/>
                    </a:prstGeom>
                  </pic:spPr>
                </pic:pic>
              </a:graphicData>
            </a:graphic>
          </wp:inline>
        </w:drawing>
      </w:r>
    </w:p>
    <w:p w14:paraId="0998BC66" w14:textId="7A5C74B0" w:rsidR="00A543EA" w:rsidRDefault="00A543EA" w:rsidP="00A543EA">
      <w:r w:rsidRPr="00615AED">
        <w:rPr>
          <w:i/>
          <w:sz w:val="20"/>
        </w:rPr>
        <w:t>Exhibit 3-1</w:t>
      </w:r>
      <w:r>
        <w:rPr>
          <w:i/>
          <w:sz w:val="20"/>
        </w:rPr>
        <w:t>.25</w:t>
      </w:r>
      <w:r w:rsidRPr="00615AED">
        <w:rPr>
          <w:i/>
          <w:sz w:val="20"/>
        </w:rPr>
        <w:t xml:space="preserve">: </w:t>
      </w:r>
      <w:r>
        <w:rPr>
          <w:i/>
          <w:sz w:val="20"/>
        </w:rPr>
        <w:t>Employee profile view with further popups for related information (Ref DIS-2/3/4/5/6)</w:t>
      </w:r>
    </w:p>
    <w:p w14:paraId="592C00C2" w14:textId="77777777" w:rsidR="00442F09" w:rsidRDefault="00442F09">
      <w:pPr>
        <w:pStyle w:val="Normal1"/>
      </w:pPr>
    </w:p>
    <w:p w14:paraId="08260AE4" w14:textId="77777777" w:rsidR="00442F09" w:rsidRDefault="008538E8">
      <w:pPr>
        <w:pStyle w:val="Normal1"/>
      </w:pPr>
      <w:r>
        <w:t>EMP-3:</w:t>
      </w:r>
      <w:r>
        <w:tab/>
        <w:t>Administrator password reset:  The System shall provide a mechanism allowing</w:t>
      </w:r>
    </w:p>
    <w:p w14:paraId="367C7C55" w14:textId="77777777" w:rsidR="00442F09" w:rsidRDefault="008538E8">
      <w:pPr>
        <w:pStyle w:val="Normal1"/>
      </w:pPr>
      <w:r>
        <w:tab/>
      </w:r>
      <w:r>
        <w:tab/>
        <w:t>an Administrator to reset the password for an Employee. Access to this feature</w:t>
      </w:r>
    </w:p>
    <w:p w14:paraId="60BAA8DC" w14:textId="77777777" w:rsidR="00442F09" w:rsidRDefault="008538E8">
      <w:pPr>
        <w:pStyle w:val="Normal1"/>
      </w:pPr>
      <w:r>
        <w:tab/>
      </w:r>
      <w:r>
        <w:tab/>
        <w:t>shall be governed by Permissions.</w:t>
      </w:r>
    </w:p>
    <w:p w14:paraId="73ECF3E8" w14:textId="77777777" w:rsidR="00442F09" w:rsidRDefault="008538E8">
      <w:pPr>
        <w:pStyle w:val="Heading2"/>
        <w:contextualSpacing w:val="0"/>
      </w:pPr>
      <w:bookmarkStart w:id="302" w:name="h.y6kcx49zzo2m" w:colFirst="0" w:colLast="0"/>
      <w:bookmarkEnd w:id="302"/>
      <w:r>
        <w:t>3.1.12 Reporting</w:t>
      </w:r>
    </w:p>
    <w:p w14:paraId="64561260" w14:textId="77777777" w:rsidR="00442F09" w:rsidRDefault="00442F09">
      <w:pPr>
        <w:pStyle w:val="Normal1"/>
      </w:pPr>
    </w:p>
    <w:p w14:paraId="550BD9E5" w14:textId="77777777" w:rsidR="00442F09" w:rsidRDefault="008538E8">
      <w:pPr>
        <w:pStyle w:val="Normal1"/>
      </w:pPr>
      <w:r>
        <w:t>REP-1:</w:t>
      </w:r>
      <w:r>
        <w:tab/>
        <w:t>Create Report:  The System shall provide a mechanism to create Reports.</w:t>
      </w:r>
    </w:p>
    <w:p w14:paraId="42B30B0C" w14:textId="77777777" w:rsidR="006813EB" w:rsidRDefault="006813EB">
      <w:pPr>
        <w:pStyle w:val="Normal1"/>
      </w:pPr>
    </w:p>
    <w:p w14:paraId="69BB9191" w14:textId="77777777" w:rsidR="00442F09" w:rsidRDefault="008538E8">
      <w:pPr>
        <w:pStyle w:val="Normal1"/>
      </w:pPr>
      <w:r>
        <w:t>REP-2:</w:t>
      </w:r>
      <w:r>
        <w:tab/>
        <w:t>Import Report: The System shall provide a mechanism to import Reports.</w:t>
      </w:r>
    </w:p>
    <w:p w14:paraId="5BCC4915" w14:textId="77777777" w:rsidR="00442F09" w:rsidRDefault="00442F09">
      <w:pPr>
        <w:pStyle w:val="Normal1"/>
      </w:pPr>
    </w:p>
    <w:p w14:paraId="471C8990" w14:textId="77777777" w:rsidR="00442F09" w:rsidRDefault="008538E8">
      <w:pPr>
        <w:pStyle w:val="Normal1"/>
      </w:pPr>
      <w:r>
        <w:t>REP-3:</w:t>
      </w:r>
      <w:r>
        <w:tab/>
        <w:t>Export Reports: The System shall provide a mechanism export Reports.</w:t>
      </w:r>
    </w:p>
    <w:p w14:paraId="2CD63879" w14:textId="77777777" w:rsidR="00442F09" w:rsidRDefault="00442F09">
      <w:pPr>
        <w:pStyle w:val="Normal1"/>
      </w:pPr>
    </w:p>
    <w:p w14:paraId="314147A9" w14:textId="77777777" w:rsidR="00442F09" w:rsidRDefault="008538E8">
      <w:pPr>
        <w:pStyle w:val="Normal1"/>
      </w:pPr>
      <w:r>
        <w:t>REP-4:</w:t>
      </w:r>
      <w:r>
        <w:tab/>
        <w:t>Report categories: The System shall provide the ability to assign categories to</w:t>
      </w:r>
    </w:p>
    <w:p w14:paraId="3066DFBC" w14:textId="77777777" w:rsidR="00442F09" w:rsidRDefault="008538E8">
      <w:pPr>
        <w:pStyle w:val="Normal1"/>
      </w:pPr>
      <w:r>
        <w:lastRenderedPageBreak/>
        <w:tab/>
      </w:r>
      <w:r>
        <w:tab/>
        <w:t xml:space="preserve">Reports. </w:t>
      </w:r>
    </w:p>
    <w:p w14:paraId="75A1F1C1" w14:textId="77777777" w:rsidR="00442F09" w:rsidRDefault="008538E8">
      <w:pPr>
        <w:pStyle w:val="Heading2"/>
        <w:contextualSpacing w:val="0"/>
      </w:pPr>
      <w:bookmarkStart w:id="303" w:name="h.nk70hvaumjqs" w:colFirst="0" w:colLast="0"/>
      <w:bookmarkEnd w:id="303"/>
      <w:r>
        <w:rPr>
          <w:rFonts w:ascii="Arial" w:eastAsia="Arial" w:hAnsi="Arial" w:cs="Arial"/>
          <w:b w:val="0"/>
          <w:sz w:val="22"/>
        </w:rPr>
        <w:t>REP-5:</w:t>
      </w:r>
      <w:r>
        <w:rPr>
          <w:rFonts w:ascii="Arial" w:eastAsia="Arial" w:hAnsi="Arial" w:cs="Arial"/>
          <w:b w:val="0"/>
          <w:sz w:val="22"/>
        </w:rPr>
        <w:tab/>
        <w:t>Pre-canned reports (example: Advantage)</w:t>
      </w:r>
    </w:p>
    <w:p w14:paraId="6D18829D" w14:textId="77777777" w:rsidR="00442F09" w:rsidRDefault="00442F09">
      <w:pPr>
        <w:pStyle w:val="Normal1"/>
      </w:pPr>
    </w:p>
    <w:p w14:paraId="6057C1C3" w14:textId="77777777" w:rsidR="00442F09" w:rsidRDefault="008538E8">
      <w:pPr>
        <w:pStyle w:val="Normal1"/>
      </w:pPr>
      <w:r>
        <w:t>REP-6:</w:t>
      </w:r>
      <w:r>
        <w:tab/>
        <w:t>Dynamic reports: The System shall provide a mechanism for creating reports</w:t>
      </w:r>
    </w:p>
    <w:p w14:paraId="21B13214" w14:textId="77777777" w:rsidR="00442F09" w:rsidRDefault="008538E8">
      <w:pPr>
        <w:pStyle w:val="Normal1"/>
      </w:pPr>
      <w:r>
        <w:tab/>
      </w:r>
      <w:r>
        <w:tab/>
        <w:t xml:space="preserve">dynamically. Dynamic Reports shall be available to Employees and Clients.  </w:t>
      </w:r>
      <w:r>
        <w:tab/>
      </w:r>
    </w:p>
    <w:p w14:paraId="25DAF3BF" w14:textId="77777777" w:rsidR="00442F09" w:rsidRDefault="008538E8">
      <w:pPr>
        <w:pStyle w:val="Normal1"/>
        <w:ind w:left="1440"/>
      </w:pPr>
      <w:r>
        <w:t>This will include required meta-data that explains the reason the report was created, by whom, and for whom.</w:t>
      </w:r>
    </w:p>
    <w:p w14:paraId="5BC5AEFE" w14:textId="611FDCF2" w:rsidR="006813EB" w:rsidRDefault="00A543EA" w:rsidP="006813EB">
      <w:pPr>
        <w:rPr>
          <w:i/>
          <w:sz w:val="20"/>
        </w:rPr>
      </w:pPr>
      <w:commentRangeStart w:id="304"/>
      <w:r>
        <w:rPr>
          <w:noProof/>
          <w:sz w:val="16"/>
          <w:szCs w:val="16"/>
        </w:rPr>
        <w:drawing>
          <wp:inline distT="0" distB="0" distL="0" distR="0" wp14:anchorId="1E6C12E6" wp14:editId="75D4EDDD">
            <wp:extent cx="4587903" cy="56466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1 Reporting Screen.jpg"/>
                    <pic:cNvPicPr/>
                  </pic:nvPicPr>
                  <pic:blipFill>
                    <a:blip r:embed="rId36">
                      <a:extLst>
                        <a:ext uri="{28A0092B-C50C-407E-A947-70E740481C1C}">
                          <a14:useLocalDpi xmlns:a14="http://schemas.microsoft.com/office/drawing/2010/main" val="0"/>
                        </a:ext>
                      </a:extLst>
                    </a:blip>
                    <a:stretch>
                      <a:fillRect/>
                    </a:stretch>
                  </pic:blipFill>
                  <pic:spPr>
                    <a:xfrm>
                      <a:off x="0" y="0"/>
                      <a:ext cx="4600815" cy="5662538"/>
                    </a:xfrm>
                    <a:prstGeom prst="rect">
                      <a:avLst/>
                    </a:prstGeom>
                  </pic:spPr>
                </pic:pic>
              </a:graphicData>
            </a:graphic>
          </wp:inline>
        </w:drawing>
      </w:r>
      <w:commentRangeEnd w:id="304"/>
      <w:r w:rsidR="00B426C1">
        <w:rPr>
          <w:rStyle w:val="CommentReference"/>
        </w:rPr>
        <w:commentReference w:id="304"/>
      </w:r>
      <w:r w:rsidR="00882B65">
        <w:rPr>
          <w:rStyle w:val="CommentReference"/>
        </w:rPr>
        <w:commentReference w:id="305"/>
      </w:r>
    </w:p>
    <w:p w14:paraId="49D7207D" w14:textId="0BDD650B" w:rsidR="006813EB" w:rsidRDefault="006813EB" w:rsidP="006813EB">
      <w:r w:rsidRPr="00615AED">
        <w:rPr>
          <w:i/>
          <w:sz w:val="20"/>
        </w:rPr>
        <w:t>Exhibit 3-1</w:t>
      </w:r>
      <w:r w:rsidR="00965DF0">
        <w:rPr>
          <w:i/>
          <w:sz w:val="20"/>
        </w:rPr>
        <w:t>.26</w:t>
      </w:r>
      <w:r w:rsidRPr="00615AED">
        <w:rPr>
          <w:i/>
          <w:sz w:val="20"/>
        </w:rPr>
        <w:t xml:space="preserve">: </w:t>
      </w:r>
      <w:r>
        <w:rPr>
          <w:i/>
          <w:sz w:val="20"/>
        </w:rPr>
        <w:t>Reporting Screen views covering existing features in CMS (Ref REP-1/2/3/4/5/6)</w:t>
      </w:r>
    </w:p>
    <w:p w14:paraId="5D06298F" w14:textId="77777777" w:rsidR="00442F09" w:rsidRDefault="00442F09">
      <w:pPr>
        <w:pStyle w:val="Normal1"/>
      </w:pPr>
    </w:p>
    <w:p w14:paraId="50753E19" w14:textId="77777777" w:rsidR="00442F09" w:rsidRDefault="008538E8">
      <w:pPr>
        <w:pStyle w:val="Heading2"/>
        <w:contextualSpacing w:val="0"/>
      </w:pPr>
      <w:bookmarkStart w:id="306" w:name="h.80w2qxqpfjau" w:colFirst="0" w:colLast="0"/>
      <w:bookmarkEnd w:id="306"/>
      <w:r>
        <w:t>3.1.13 CMS Configuration (Data Tables)</w:t>
      </w:r>
    </w:p>
    <w:p w14:paraId="3CDC152E" w14:textId="77777777" w:rsidR="00442F09" w:rsidRDefault="00442F09">
      <w:pPr>
        <w:pStyle w:val="Normal1"/>
      </w:pPr>
    </w:p>
    <w:p w14:paraId="62256638" w14:textId="77777777" w:rsidR="00442F09" w:rsidRDefault="008538E8">
      <w:pPr>
        <w:pStyle w:val="Normal1"/>
      </w:pPr>
      <w:r>
        <w:t>DATA-1:</w:t>
      </w:r>
      <w:r>
        <w:tab/>
        <w:t xml:space="preserve">Manage System Configuration Data: The System shall provide a mechanism to </w:t>
      </w:r>
    </w:p>
    <w:p w14:paraId="4FCF4A62" w14:textId="77777777" w:rsidR="00442F09" w:rsidRDefault="008538E8">
      <w:pPr>
        <w:pStyle w:val="Normal1"/>
      </w:pPr>
      <w:r>
        <w:tab/>
      </w:r>
      <w:r>
        <w:tab/>
        <w:t>manage System configuration data. Management of System data shall</w:t>
      </w:r>
    </w:p>
    <w:p w14:paraId="5E657BD9" w14:textId="77777777" w:rsidR="00442F09" w:rsidRDefault="008538E8">
      <w:pPr>
        <w:pStyle w:val="Normal1"/>
      </w:pPr>
      <w:r>
        <w:tab/>
      </w:r>
      <w:r>
        <w:tab/>
        <w:t>be governed by Permissions.</w:t>
      </w:r>
    </w:p>
    <w:p w14:paraId="764D2366" w14:textId="77777777" w:rsidR="00442F09" w:rsidRDefault="00442F09">
      <w:pPr>
        <w:pStyle w:val="Normal1"/>
      </w:pPr>
    </w:p>
    <w:p w14:paraId="0853EBA8" w14:textId="77777777" w:rsidR="00442F09" w:rsidRDefault="008538E8">
      <w:pPr>
        <w:pStyle w:val="Normal1"/>
      </w:pPr>
      <w:r>
        <w:tab/>
      </w:r>
      <w:r>
        <w:tab/>
        <w:t>System configuration data includes:</w:t>
      </w:r>
    </w:p>
    <w:p w14:paraId="16843937" w14:textId="77777777" w:rsidR="00442F09" w:rsidRDefault="008538E8">
      <w:pPr>
        <w:pStyle w:val="Normal1"/>
        <w:numPr>
          <w:ilvl w:val="0"/>
          <w:numId w:val="8"/>
        </w:numPr>
        <w:ind w:hanging="359"/>
        <w:contextualSpacing/>
      </w:pPr>
      <w:r>
        <w:lastRenderedPageBreak/>
        <w:t>Claim Statuses</w:t>
      </w:r>
    </w:p>
    <w:p w14:paraId="6993BAC2" w14:textId="77777777" w:rsidR="00442F09" w:rsidRDefault="008538E8">
      <w:pPr>
        <w:pStyle w:val="Normal1"/>
        <w:numPr>
          <w:ilvl w:val="0"/>
          <w:numId w:val="8"/>
        </w:numPr>
        <w:ind w:hanging="359"/>
        <w:contextualSpacing/>
      </w:pPr>
      <w:r>
        <w:t>Contact Information Values</w:t>
      </w:r>
    </w:p>
    <w:p w14:paraId="6370A520" w14:textId="77777777" w:rsidR="00442F09" w:rsidRDefault="008538E8">
      <w:pPr>
        <w:pStyle w:val="Normal1"/>
        <w:numPr>
          <w:ilvl w:val="0"/>
          <w:numId w:val="8"/>
        </w:numPr>
        <w:ind w:hanging="359"/>
        <w:contextualSpacing/>
      </w:pPr>
      <w:r>
        <w:t>Involved Party Information Values</w:t>
      </w:r>
    </w:p>
    <w:p w14:paraId="737BB81B" w14:textId="77777777" w:rsidR="00442F09" w:rsidRDefault="008538E8">
      <w:pPr>
        <w:pStyle w:val="Normal1"/>
        <w:numPr>
          <w:ilvl w:val="0"/>
          <w:numId w:val="8"/>
        </w:numPr>
        <w:ind w:hanging="359"/>
        <w:contextualSpacing/>
      </w:pPr>
      <w:r>
        <w:t>Client Types</w:t>
      </w:r>
    </w:p>
    <w:p w14:paraId="6C52CAD5" w14:textId="77777777" w:rsidR="00442F09" w:rsidRDefault="008538E8">
      <w:pPr>
        <w:pStyle w:val="Normal1"/>
        <w:numPr>
          <w:ilvl w:val="0"/>
          <w:numId w:val="8"/>
        </w:numPr>
        <w:ind w:hanging="359"/>
        <w:contextualSpacing/>
      </w:pPr>
      <w:r>
        <w:t>Statute of Limitations configuration</w:t>
      </w:r>
    </w:p>
    <w:p w14:paraId="3F3C444A" w14:textId="77777777" w:rsidR="00442F09" w:rsidRDefault="008538E8">
      <w:pPr>
        <w:pStyle w:val="Normal1"/>
        <w:numPr>
          <w:ilvl w:val="0"/>
          <w:numId w:val="8"/>
        </w:numPr>
        <w:ind w:hanging="359"/>
        <w:contextualSpacing/>
      </w:pPr>
      <w:r>
        <w:t>Address List for Suspension Letters</w:t>
      </w:r>
    </w:p>
    <w:p w14:paraId="0614AEEA" w14:textId="77777777" w:rsidR="00442F09" w:rsidRDefault="008538E8">
      <w:pPr>
        <w:pStyle w:val="Normal1"/>
        <w:numPr>
          <w:ilvl w:val="0"/>
          <w:numId w:val="8"/>
        </w:numPr>
        <w:ind w:hanging="359"/>
        <w:contextualSpacing/>
      </w:pPr>
      <w:r>
        <w:t>Amount Types</w:t>
      </w:r>
    </w:p>
    <w:p w14:paraId="62870D4A" w14:textId="77777777" w:rsidR="00442F09" w:rsidRDefault="008538E8">
      <w:pPr>
        <w:pStyle w:val="Normal1"/>
        <w:numPr>
          <w:ilvl w:val="0"/>
          <w:numId w:val="8"/>
        </w:numPr>
        <w:ind w:hanging="359"/>
        <w:contextualSpacing/>
      </w:pPr>
      <w:r>
        <w:t>Payment Origins (Insurance / Renter / Etc)</w:t>
      </w:r>
    </w:p>
    <w:p w14:paraId="7215B841" w14:textId="77777777" w:rsidR="00442F09" w:rsidRDefault="008538E8">
      <w:pPr>
        <w:pStyle w:val="Normal1"/>
        <w:numPr>
          <w:ilvl w:val="0"/>
          <w:numId w:val="8"/>
        </w:numPr>
        <w:ind w:hanging="359"/>
        <w:contextualSpacing/>
      </w:pPr>
      <w:r>
        <w:t>Organization Types</w:t>
      </w:r>
    </w:p>
    <w:p w14:paraId="464A96CA" w14:textId="77777777" w:rsidR="00442F09" w:rsidRDefault="008538E8">
      <w:pPr>
        <w:pStyle w:val="Normal1"/>
        <w:numPr>
          <w:ilvl w:val="0"/>
          <w:numId w:val="8"/>
        </w:numPr>
        <w:ind w:hanging="359"/>
        <w:contextualSpacing/>
      </w:pPr>
      <w:r>
        <w:t>Automobile Make and Models</w:t>
      </w:r>
    </w:p>
    <w:p w14:paraId="3687A2EB" w14:textId="77777777" w:rsidR="00442F09" w:rsidRDefault="008538E8">
      <w:pPr>
        <w:pStyle w:val="Normal1"/>
        <w:numPr>
          <w:ilvl w:val="0"/>
          <w:numId w:val="8"/>
        </w:numPr>
        <w:ind w:hanging="359"/>
        <w:contextualSpacing/>
      </w:pPr>
      <w:r>
        <w:t>General Journal Notes</w:t>
      </w:r>
    </w:p>
    <w:p w14:paraId="0C81DB8E" w14:textId="77777777" w:rsidR="00442F09" w:rsidRDefault="008538E8">
      <w:pPr>
        <w:pStyle w:val="Normal1"/>
        <w:numPr>
          <w:ilvl w:val="0"/>
          <w:numId w:val="8"/>
        </w:numPr>
        <w:ind w:hanging="359"/>
        <w:contextualSpacing/>
      </w:pPr>
      <w:r>
        <w:t>Canned (predefined) Journal Notes</w:t>
      </w:r>
    </w:p>
    <w:p w14:paraId="6CD08351" w14:textId="3919BFAA" w:rsidR="00442F09" w:rsidRDefault="00A543EA">
      <w:pPr>
        <w:pStyle w:val="Normal1"/>
      </w:pPr>
      <w:commentRangeStart w:id="307"/>
      <w:r>
        <w:rPr>
          <w:noProof/>
          <w:sz w:val="16"/>
          <w:szCs w:val="16"/>
        </w:rPr>
        <w:drawing>
          <wp:inline distT="0" distB="0" distL="0" distR="0" wp14:anchorId="2BDAB9AC" wp14:editId="436E2CE7">
            <wp:extent cx="5033176" cy="61946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2 Amount Types pop-up.jpg"/>
                    <pic:cNvPicPr/>
                  </pic:nvPicPr>
                  <pic:blipFill>
                    <a:blip r:embed="rId37">
                      <a:extLst>
                        <a:ext uri="{28A0092B-C50C-407E-A947-70E740481C1C}">
                          <a14:useLocalDpi xmlns:a14="http://schemas.microsoft.com/office/drawing/2010/main" val="0"/>
                        </a:ext>
                      </a:extLst>
                    </a:blip>
                    <a:stretch>
                      <a:fillRect/>
                    </a:stretch>
                  </pic:blipFill>
                  <pic:spPr>
                    <a:xfrm>
                      <a:off x="0" y="0"/>
                      <a:ext cx="5036544" cy="6198824"/>
                    </a:xfrm>
                    <a:prstGeom prst="rect">
                      <a:avLst/>
                    </a:prstGeom>
                  </pic:spPr>
                </pic:pic>
              </a:graphicData>
            </a:graphic>
          </wp:inline>
        </w:drawing>
      </w:r>
      <w:commentRangeEnd w:id="307"/>
      <w:r w:rsidR="00B426C1">
        <w:rPr>
          <w:rStyle w:val="CommentReference"/>
        </w:rPr>
        <w:commentReference w:id="307"/>
      </w:r>
      <w:r w:rsidR="0070712E">
        <w:rPr>
          <w:rStyle w:val="CommentReference"/>
        </w:rPr>
        <w:commentReference w:id="308"/>
      </w:r>
    </w:p>
    <w:p w14:paraId="164AA520" w14:textId="162FED7E" w:rsidR="006813EB" w:rsidRDefault="006813EB" w:rsidP="006813EB">
      <w:r w:rsidRPr="00615AED">
        <w:rPr>
          <w:i/>
          <w:sz w:val="20"/>
        </w:rPr>
        <w:t>Exhibit 3-1</w:t>
      </w:r>
      <w:r w:rsidR="00965DF0">
        <w:rPr>
          <w:i/>
          <w:sz w:val="20"/>
        </w:rPr>
        <w:t>.27</w:t>
      </w:r>
      <w:r w:rsidRPr="00615AED">
        <w:rPr>
          <w:i/>
          <w:sz w:val="20"/>
        </w:rPr>
        <w:t xml:space="preserve">: </w:t>
      </w:r>
      <w:r>
        <w:rPr>
          <w:i/>
          <w:sz w:val="20"/>
        </w:rPr>
        <w:t>Amount Types pop-up (Ref DATA-1)</w:t>
      </w:r>
    </w:p>
    <w:p w14:paraId="48AD8947" w14:textId="77777777" w:rsidR="006813EB" w:rsidRDefault="006813EB">
      <w:pPr>
        <w:pStyle w:val="Normal1"/>
      </w:pPr>
    </w:p>
    <w:p w14:paraId="44783BAA" w14:textId="3BBC70D6" w:rsidR="006813EB" w:rsidRDefault="00A543EA">
      <w:pPr>
        <w:pStyle w:val="Normal1"/>
      </w:pPr>
      <w:commentRangeStart w:id="309"/>
      <w:r>
        <w:rPr>
          <w:noProof/>
          <w:sz w:val="16"/>
          <w:szCs w:val="16"/>
        </w:rPr>
        <w:lastRenderedPageBreak/>
        <w:drawing>
          <wp:inline distT="0" distB="0" distL="0" distR="0" wp14:anchorId="47419DFB" wp14:editId="2468C6F4">
            <wp:extent cx="5121667" cy="610660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3 Client Note Types pop-up.jpg"/>
                    <pic:cNvPicPr/>
                  </pic:nvPicPr>
                  <pic:blipFill>
                    <a:blip r:embed="rId16">
                      <a:extLst>
                        <a:ext uri="{28A0092B-C50C-407E-A947-70E740481C1C}">
                          <a14:useLocalDpi xmlns:a14="http://schemas.microsoft.com/office/drawing/2010/main" val="0"/>
                        </a:ext>
                      </a:extLst>
                    </a:blip>
                    <a:stretch>
                      <a:fillRect/>
                    </a:stretch>
                  </pic:blipFill>
                  <pic:spPr>
                    <a:xfrm>
                      <a:off x="0" y="0"/>
                      <a:ext cx="5127360" cy="6113389"/>
                    </a:xfrm>
                    <a:prstGeom prst="rect">
                      <a:avLst/>
                    </a:prstGeom>
                  </pic:spPr>
                </pic:pic>
              </a:graphicData>
            </a:graphic>
          </wp:inline>
        </w:drawing>
      </w:r>
      <w:commentRangeEnd w:id="309"/>
      <w:r w:rsidR="00B426C1">
        <w:rPr>
          <w:rStyle w:val="CommentReference"/>
        </w:rPr>
        <w:commentReference w:id="309"/>
      </w:r>
      <w:r w:rsidR="00882B65">
        <w:rPr>
          <w:rStyle w:val="CommentReference"/>
        </w:rPr>
        <w:commentReference w:id="310"/>
      </w:r>
    </w:p>
    <w:p w14:paraId="5395BE8D" w14:textId="44A89D20" w:rsidR="006813EB" w:rsidRDefault="006813EB" w:rsidP="006813EB">
      <w:r w:rsidRPr="00615AED">
        <w:rPr>
          <w:i/>
          <w:sz w:val="20"/>
        </w:rPr>
        <w:t>Exhibit 3-1</w:t>
      </w:r>
      <w:r w:rsidR="00965DF0">
        <w:rPr>
          <w:i/>
          <w:sz w:val="20"/>
        </w:rPr>
        <w:t>.28</w:t>
      </w:r>
      <w:r w:rsidRPr="00615AED">
        <w:rPr>
          <w:i/>
          <w:sz w:val="20"/>
        </w:rPr>
        <w:t xml:space="preserve">: </w:t>
      </w:r>
      <w:r>
        <w:rPr>
          <w:i/>
          <w:sz w:val="20"/>
        </w:rPr>
        <w:t>Client Note Types pop-up (Ref DATA-1)</w:t>
      </w:r>
    </w:p>
    <w:p w14:paraId="32BC003D" w14:textId="77777777" w:rsidR="006813EB" w:rsidRDefault="006813EB">
      <w:pPr>
        <w:pStyle w:val="Normal1"/>
      </w:pPr>
    </w:p>
    <w:p w14:paraId="7161F5E7" w14:textId="77777777" w:rsidR="006813EB" w:rsidRDefault="006813EB">
      <w:pPr>
        <w:pStyle w:val="Normal1"/>
      </w:pPr>
    </w:p>
    <w:p w14:paraId="5623A5A3" w14:textId="77777777" w:rsidR="00442F09" w:rsidRDefault="00442F09">
      <w:pPr>
        <w:pStyle w:val="Normal1"/>
      </w:pPr>
    </w:p>
    <w:p w14:paraId="30964ED5" w14:textId="1EF2A8FE" w:rsidR="00563FBE" w:rsidRDefault="00A543EA">
      <w:pPr>
        <w:pStyle w:val="Normal1"/>
      </w:pPr>
      <w:r>
        <w:rPr>
          <w:noProof/>
          <w:sz w:val="16"/>
          <w:szCs w:val="16"/>
        </w:rPr>
        <w:lastRenderedPageBreak/>
        <w:drawing>
          <wp:inline distT="0" distB="0" distL="0" distR="0" wp14:anchorId="5E49DB68" wp14:editId="52731B64">
            <wp:extent cx="3962400" cy="4876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4 Organization Types pop-up.jpg"/>
                    <pic:cNvPicPr/>
                  </pic:nvPicPr>
                  <pic:blipFill>
                    <a:blip r:embed="rId38">
                      <a:extLst>
                        <a:ext uri="{28A0092B-C50C-407E-A947-70E740481C1C}">
                          <a14:useLocalDpi xmlns:a14="http://schemas.microsoft.com/office/drawing/2010/main" val="0"/>
                        </a:ext>
                      </a:extLst>
                    </a:blip>
                    <a:stretch>
                      <a:fillRect/>
                    </a:stretch>
                  </pic:blipFill>
                  <pic:spPr>
                    <a:xfrm>
                      <a:off x="0" y="0"/>
                      <a:ext cx="3962400" cy="4876800"/>
                    </a:xfrm>
                    <a:prstGeom prst="rect">
                      <a:avLst/>
                    </a:prstGeom>
                  </pic:spPr>
                </pic:pic>
              </a:graphicData>
            </a:graphic>
          </wp:inline>
        </w:drawing>
      </w:r>
      <w:r w:rsidR="004A4853">
        <w:rPr>
          <w:rStyle w:val="CommentReference"/>
        </w:rPr>
        <w:commentReference w:id="311"/>
      </w:r>
    </w:p>
    <w:p w14:paraId="115B1B72" w14:textId="7F345AAC" w:rsidR="006813EB" w:rsidRDefault="006813EB" w:rsidP="006813EB">
      <w:r w:rsidRPr="00615AED">
        <w:rPr>
          <w:i/>
          <w:sz w:val="20"/>
        </w:rPr>
        <w:t>Exhibit 3-1</w:t>
      </w:r>
      <w:r w:rsidR="00965DF0">
        <w:rPr>
          <w:i/>
          <w:sz w:val="20"/>
        </w:rPr>
        <w:t>.29</w:t>
      </w:r>
      <w:r w:rsidRPr="00615AED">
        <w:rPr>
          <w:i/>
          <w:sz w:val="20"/>
        </w:rPr>
        <w:t xml:space="preserve">: </w:t>
      </w:r>
      <w:r>
        <w:rPr>
          <w:i/>
          <w:sz w:val="20"/>
        </w:rPr>
        <w:t>Organization Types pop-up (Ref DATA-1)</w:t>
      </w:r>
    </w:p>
    <w:p w14:paraId="6F38A4A0" w14:textId="77777777" w:rsidR="006813EB" w:rsidRDefault="006813EB">
      <w:pPr>
        <w:pStyle w:val="Normal1"/>
      </w:pPr>
    </w:p>
    <w:p w14:paraId="6B108183" w14:textId="3E051930" w:rsidR="005B136F" w:rsidRDefault="004A4853">
      <w:pPr>
        <w:pStyle w:val="Normal1"/>
      </w:pPr>
      <w:r>
        <w:rPr>
          <w:rStyle w:val="CommentReference"/>
        </w:rPr>
        <w:lastRenderedPageBreak/>
        <w:commentReference w:id="312"/>
      </w:r>
      <w:commentRangeStart w:id="313"/>
      <w:r w:rsidR="00965DF0">
        <w:rPr>
          <w:noProof/>
        </w:rPr>
        <w:drawing>
          <wp:inline distT="0" distB="0" distL="0" distR="0" wp14:anchorId="64A41243" wp14:editId="2593FB1A">
            <wp:extent cx="5160397" cy="635125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5 Payment Origins pop-up.jpg"/>
                    <pic:cNvPicPr/>
                  </pic:nvPicPr>
                  <pic:blipFill>
                    <a:blip r:embed="rId39">
                      <a:extLst>
                        <a:ext uri="{28A0092B-C50C-407E-A947-70E740481C1C}">
                          <a14:useLocalDpi xmlns:a14="http://schemas.microsoft.com/office/drawing/2010/main" val="0"/>
                        </a:ext>
                      </a:extLst>
                    </a:blip>
                    <a:stretch>
                      <a:fillRect/>
                    </a:stretch>
                  </pic:blipFill>
                  <pic:spPr>
                    <a:xfrm>
                      <a:off x="0" y="0"/>
                      <a:ext cx="5163850" cy="6355507"/>
                    </a:xfrm>
                    <a:prstGeom prst="rect">
                      <a:avLst/>
                    </a:prstGeom>
                  </pic:spPr>
                </pic:pic>
              </a:graphicData>
            </a:graphic>
          </wp:inline>
        </w:drawing>
      </w:r>
      <w:commentRangeEnd w:id="313"/>
      <w:r w:rsidR="00B426C1">
        <w:rPr>
          <w:rStyle w:val="CommentReference"/>
        </w:rPr>
        <w:commentReference w:id="313"/>
      </w:r>
    </w:p>
    <w:p w14:paraId="7345744D" w14:textId="63FA6308" w:rsidR="006813EB" w:rsidRDefault="006813EB" w:rsidP="006813EB">
      <w:r w:rsidRPr="00615AED">
        <w:rPr>
          <w:i/>
          <w:sz w:val="20"/>
        </w:rPr>
        <w:t>Exhibit 3-1</w:t>
      </w:r>
      <w:r>
        <w:rPr>
          <w:i/>
          <w:sz w:val="20"/>
        </w:rPr>
        <w:t>.</w:t>
      </w:r>
      <w:r w:rsidR="00965DF0">
        <w:rPr>
          <w:i/>
          <w:sz w:val="20"/>
        </w:rPr>
        <w:t>30</w:t>
      </w:r>
      <w:r w:rsidRPr="00615AED">
        <w:rPr>
          <w:i/>
          <w:sz w:val="20"/>
        </w:rPr>
        <w:t xml:space="preserve">: </w:t>
      </w:r>
      <w:r>
        <w:rPr>
          <w:i/>
          <w:sz w:val="20"/>
        </w:rPr>
        <w:t>Payment Origins pop-up (Ref DATA-1)</w:t>
      </w:r>
    </w:p>
    <w:p w14:paraId="4A8B9599" w14:textId="77777777" w:rsidR="006813EB" w:rsidRDefault="006813EB">
      <w:pPr>
        <w:pStyle w:val="Normal1"/>
      </w:pPr>
    </w:p>
    <w:p w14:paraId="67F6F083" w14:textId="77777777" w:rsidR="00442F09" w:rsidRDefault="008538E8">
      <w:pPr>
        <w:pStyle w:val="Heading2"/>
        <w:contextualSpacing w:val="0"/>
      </w:pPr>
      <w:bookmarkStart w:id="314" w:name="h.aez37y9wzvjn" w:colFirst="0" w:colLast="0"/>
      <w:bookmarkEnd w:id="314"/>
      <w:r>
        <w:t>3.1.14 User Roles and Permissions</w:t>
      </w:r>
    </w:p>
    <w:p w14:paraId="0775BAF1" w14:textId="77777777" w:rsidR="00442F09" w:rsidRDefault="00442F09">
      <w:pPr>
        <w:pStyle w:val="Normal1"/>
      </w:pPr>
    </w:p>
    <w:p w14:paraId="4A9171DD" w14:textId="77777777" w:rsidR="00442F09" w:rsidRDefault="008538E8">
      <w:pPr>
        <w:pStyle w:val="Normal1"/>
      </w:pPr>
      <w:r>
        <w:t>PERM-1:</w:t>
      </w:r>
      <w:r>
        <w:tab/>
        <w:t>The System shall provide a mechanism of fine grained Role Based Access</w:t>
      </w:r>
    </w:p>
    <w:p w14:paraId="48C9FB9C" w14:textId="77777777" w:rsidR="00442F09" w:rsidRDefault="008538E8">
      <w:pPr>
        <w:pStyle w:val="Normal1"/>
      </w:pPr>
      <w:r>
        <w:tab/>
      </w:r>
      <w:r>
        <w:tab/>
        <w:t>Control. The Permissions module shall control access to all objects in the</w:t>
      </w:r>
    </w:p>
    <w:p w14:paraId="07C65EBA" w14:textId="77777777" w:rsidR="00442F09" w:rsidRDefault="008538E8">
      <w:pPr>
        <w:pStyle w:val="Normal1"/>
      </w:pPr>
      <w:r>
        <w:tab/>
      </w:r>
      <w:r>
        <w:tab/>
        <w:t>System.</w:t>
      </w:r>
    </w:p>
    <w:p w14:paraId="602CAAE2" w14:textId="77777777" w:rsidR="00442F09" w:rsidRDefault="00442F09">
      <w:pPr>
        <w:pStyle w:val="Normal1"/>
      </w:pPr>
    </w:p>
    <w:p w14:paraId="2CA48B7A" w14:textId="77777777" w:rsidR="00442F09" w:rsidRDefault="008538E8">
      <w:pPr>
        <w:pStyle w:val="Normal1"/>
      </w:pPr>
      <w:r>
        <w:t>PERM-2:</w:t>
      </w:r>
      <w:r>
        <w:tab/>
        <w:t>Creation of Roles:  The System shall provide a mechanism for creating Roles.</w:t>
      </w:r>
    </w:p>
    <w:p w14:paraId="3F8785F6" w14:textId="77777777" w:rsidR="00442F09" w:rsidRDefault="008538E8">
      <w:pPr>
        <w:pStyle w:val="Normal1"/>
      </w:pPr>
      <w:r>
        <w:tab/>
      </w:r>
      <w:r>
        <w:tab/>
        <w:t>Roles are bundles of Permissions and are assigned to Users.</w:t>
      </w:r>
    </w:p>
    <w:p w14:paraId="4D2B0283" w14:textId="77777777" w:rsidR="00442F09" w:rsidRDefault="00442F09">
      <w:pPr>
        <w:pStyle w:val="Normal1"/>
      </w:pPr>
    </w:p>
    <w:p w14:paraId="060C34C2" w14:textId="77777777" w:rsidR="00442F09" w:rsidRDefault="008538E8">
      <w:pPr>
        <w:pStyle w:val="Normal1"/>
      </w:pPr>
      <w:r>
        <w:tab/>
      </w:r>
      <w:r>
        <w:tab/>
        <w:t>The following Roles will be created initially in the System:</w:t>
      </w:r>
    </w:p>
    <w:p w14:paraId="1D50AFCD" w14:textId="77777777" w:rsidR="00442F09" w:rsidRDefault="008538E8">
      <w:pPr>
        <w:pStyle w:val="Normal1"/>
        <w:numPr>
          <w:ilvl w:val="0"/>
          <w:numId w:val="4"/>
        </w:numPr>
        <w:ind w:hanging="359"/>
        <w:contextualSpacing/>
      </w:pPr>
      <w:r>
        <w:t>System Administrator</w:t>
      </w:r>
    </w:p>
    <w:p w14:paraId="3B74FD3A" w14:textId="77777777" w:rsidR="00442F09" w:rsidRDefault="008538E8">
      <w:pPr>
        <w:pStyle w:val="Normal1"/>
        <w:numPr>
          <w:ilvl w:val="0"/>
          <w:numId w:val="4"/>
        </w:numPr>
        <w:ind w:hanging="359"/>
        <w:contextualSpacing/>
      </w:pPr>
      <w:r>
        <w:lastRenderedPageBreak/>
        <w:t>Managers</w:t>
      </w:r>
    </w:p>
    <w:p w14:paraId="122364ED" w14:textId="77777777" w:rsidR="00442F09" w:rsidRDefault="008538E8">
      <w:pPr>
        <w:pStyle w:val="Normal1"/>
        <w:numPr>
          <w:ilvl w:val="0"/>
          <w:numId w:val="4"/>
        </w:numPr>
        <w:ind w:hanging="359"/>
        <w:contextualSpacing/>
      </w:pPr>
      <w:r>
        <w:t>Admin</w:t>
      </w:r>
    </w:p>
    <w:p w14:paraId="72E39D2E" w14:textId="77777777" w:rsidR="00442F09" w:rsidRDefault="008538E8">
      <w:pPr>
        <w:pStyle w:val="Normal1"/>
        <w:numPr>
          <w:ilvl w:val="0"/>
          <w:numId w:val="4"/>
        </w:numPr>
        <w:ind w:hanging="359"/>
        <w:contextualSpacing/>
      </w:pPr>
      <w:r>
        <w:t>Specialist</w:t>
      </w:r>
    </w:p>
    <w:p w14:paraId="2111D9AF" w14:textId="77777777" w:rsidR="00442F09" w:rsidRDefault="008538E8">
      <w:pPr>
        <w:pStyle w:val="Normal1"/>
        <w:numPr>
          <w:ilvl w:val="0"/>
          <w:numId w:val="4"/>
        </w:numPr>
        <w:ind w:hanging="359"/>
        <w:contextualSpacing/>
      </w:pPr>
      <w:r>
        <w:t>In-house Attorney</w:t>
      </w:r>
    </w:p>
    <w:p w14:paraId="44D8DEAC" w14:textId="77777777" w:rsidR="00442F09" w:rsidRDefault="008538E8">
      <w:pPr>
        <w:pStyle w:val="Normal1"/>
        <w:numPr>
          <w:ilvl w:val="0"/>
          <w:numId w:val="4"/>
        </w:numPr>
        <w:ind w:hanging="359"/>
        <w:contextualSpacing/>
      </w:pPr>
      <w:r>
        <w:t>Client</w:t>
      </w:r>
    </w:p>
    <w:p w14:paraId="4EE34CFE" w14:textId="77777777" w:rsidR="008538E8" w:rsidRDefault="008538E8" w:rsidP="008538E8">
      <w:pPr>
        <w:pStyle w:val="Normal1"/>
        <w:numPr>
          <w:ilvl w:val="0"/>
          <w:numId w:val="4"/>
        </w:numPr>
        <w:ind w:hanging="359"/>
        <w:contextualSpacing/>
      </w:pPr>
      <w:r>
        <w:t>Renter</w:t>
      </w:r>
    </w:p>
    <w:p w14:paraId="010D8451" w14:textId="77777777" w:rsidR="008538E8" w:rsidRDefault="008538E8" w:rsidP="008538E8">
      <w:pPr>
        <w:pStyle w:val="Normal1"/>
        <w:numPr>
          <w:ilvl w:val="0"/>
          <w:numId w:val="4"/>
        </w:numPr>
        <w:ind w:hanging="359"/>
        <w:contextualSpacing/>
      </w:pPr>
      <w:r>
        <w:t>Attorney</w:t>
      </w:r>
    </w:p>
    <w:p w14:paraId="7E99DB4F" w14:textId="05985ECB" w:rsidR="00442F09" w:rsidRDefault="00965DF0" w:rsidP="008538E8">
      <w:pPr>
        <w:pStyle w:val="Normal1"/>
        <w:contextualSpacing/>
      </w:pPr>
      <w:commentRangeStart w:id="315"/>
      <w:r>
        <w:rPr>
          <w:noProof/>
          <w:sz w:val="16"/>
          <w:szCs w:val="16"/>
        </w:rPr>
        <w:drawing>
          <wp:inline distT="0" distB="0" distL="0" distR="0" wp14:anchorId="4179539C" wp14:editId="0ED744A6">
            <wp:extent cx="4707172" cy="579344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6 CMS User Administration.jpg"/>
                    <pic:cNvPicPr/>
                  </pic:nvPicPr>
                  <pic:blipFill>
                    <a:blip r:embed="rId40">
                      <a:extLst>
                        <a:ext uri="{28A0092B-C50C-407E-A947-70E740481C1C}">
                          <a14:useLocalDpi xmlns:a14="http://schemas.microsoft.com/office/drawing/2010/main" val="0"/>
                        </a:ext>
                      </a:extLst>
                    </a:blip>
                    <a:stretch>
                      <a:fillRect/>
                    </a:stretch>
                  </pic:blipFill>
                  <pic:spPr>
                    <a:xfrm>
                      <a:off x="0" y="0"/>
                      <a:ext cx="4710322" cy="5797319"/>
                    </a:xfrm>
                    <a:prstGeom prst="rect">
                      <a:avLst/>
                    </a:prstGeom>
                  </pic:spPr>
                </pic:pic>
              </a:graphicData>
            </a:graphic>
          </wp:inline>
        </w:drawing>
      </w:r>
      <w:commentRangeEnd w:id="315"/>
      <w:r w:rsidR="00B426C1">
        <w:rPr>
          <w:rStyle w:val="CommentReference"/>
        </w:rPr>
        <w:commentReference w:id="315"/>
      </w:r>
      <w:r w:rsidR="00B25EE2">
        <w:rPr>
          <w:rStyle w:val="CommentReference"/>
        </w:rPr>
        <w:commentReference w:id="316"/>
      </w:r>
    </w:p>
    <w:p w14:paraId="6F7F5544" w14:textId="31E4688C" w:rsidR="006813EB" w:rsidRDefault="006813EB" w:rsidP="006813EB">
      <w:r w:rsidRPr="00615AED">
        <w:rPr>
          <w:i/>
          <w:sz w:val="20"/>
        </w:rPr>
        <w:t>Exhibit 3-1</w:t>
      </w:r>
      <w:r>
        <w:rPr>
          <w:i/>
          <w:sz w:val="20"/>
        </w:rPr>
        <w:t>.</w:t>
      </w:r>
      <w:r w:rsidR="00965DF0">
        <w:rPr>
          <w:i/>
          <w:sz w:val="20"/>
        </w:rPr>
        <w:t>31</w:t>
      </w:r>
      <w:r w:rsidRPr="00615AED">
        <w:rPr>
          <w:i/>
          <w:sz w:val="20"/>
        </w:rPr>
        <w:t xml:space="preserve">: </w:t>
      </w:r>
      <w:r>
        <w:rPr>
          <w:i/>
          <w:sz w:val="20"/>
        </w:rPr>
        <w:t>CMS User Administration views for Role assignment/creation (Ref PERM-1, PERM-2)</w:t>
      </w:r>
    </w:p>
    <w:p w14:paraId="02F708EB" w14:textId="77777777" w:rsidR="006813EB" w:rsidRDefault="006813EB" w:rsidP="008538E8">
      <w:pPr>
        <w:pStyle w:val="Normal1"/>
        <w:contextualSpacing/>
      </w:pPr>
    </w:p>
    <w:p w14:paraId="5A1DD28C" w14:textId="77777777" w:rsidR="00442F09" w:rsidRDefault="00442F09">
      <w:pPr>
        <w:pStyle w:val="Normal1"/>
      </w:pPr>
    </w:p>
    <w:p w14:paraId="45232106" w14:textId="77777777" w:rsidR="00442F09" w:rsidRDefault="008538E8">
      <w:pPr>
        <w:pStyle w:val="Normal1"/>
      </w:pPr>
      <w:r>
        <w:t>PERM-3:</w:t>
      </w:r>
      <w:r>
        <w:tab/>
        <w:t xml:space="preserve">Creation of Permissions:  The System shall provide a mechanism for creating </w:t>
      </w:r>
    </w:p>
    <w:p w14:paraId="6FB6BDB1" w14:textId="77777777" w:rsidR="00442F09" w:rsidRDefault="008538E8">
      <w:pPr>
        <w:pStyle w:val="Normal1"/>
        <w:ind w:left="720" w:firstLine="720"/>
      </w:pPr>
      <w:r>
        <w:t>Permissions. Permissions grant operations on System objects.</w:t>
      </w:r>
    </w:p>
    <w:p w14:paraId="50981953" w14:textId="77777777" w:rsidR="00442F09" w:rsidRDefault="00442F09">
      <w:pPr>
        <w:pStyle w:val="Normal1"/>
        <w:ind w:left="720" w:firstLine="720"/>
      </w:pPr>
    </w:p>
    <w:p w14:paraId="76105FE3" w14:textId="77777777" w:rsidR="00442F09" w:rsidRDefault="008538E8">
      <w:pPr>
        <w:pStyle w:val="Normal1"/>
      </w:pPr>
      <w:r>
        <w:t>PERM-4:</w:t>
      </w:r>
      <w:r>
        <w:tab/>
        <w:t xml:space="preserve">Assignment of Permissions to Roles:  The System shall provide a mechanism </w:t>
      </w:r>
    </w:p>
    <w:p w14:paraId="6D3B8664" w14:textId="77777777" w:rsidR="00442F09" w:rsidRDefault="008538E8">
      <w:pPr>
        <w:pStyle w:val="Normal1"/>
      </w:pPr>
      <w:r>
        <w:tab/>
      </w:r>
      <w:r>
        <w:tab/>
        <w:t>for assigning and revoking Permissions for Roles.</w:t>
      </w:r>
    </w:p>
    <w:p w14:paraId="1F9F9F25" w14:textId="6833AD27" w:rsidR="00442F09" w:rsidRDefault="00965DF0">
      <w:pPr>
        <w:pStyle w:val="Normal1"/>
      </w:pPr>
      <w:commentRangeStart w:id="317"/>
      <w:r>
        <w:rPr>
          <w:noProof/>
          <w:sz w:val="16"/>
          <w:szCs w:val="16"/>
        </w:rPr>
        <w:lastRenderedPageBreak/>
        <w:drawing>
          <wp:inline distT="0" distB="0" distL="0" distR="0" wp14:anchorId="2186A35C" wp14:editId="74EF5489">
            <wp:extent cx="4961614" cy="61066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7 CMS User Administration.jpg"/>
                    <pic:cNvPicPr/>
                  </pic:nvPicPr>
                  <pic:blipFill>
                    <a:blip r:embed="rId41">
                      <a:extLst>
                        <a:ext uri="{28A0092B-C50C-407E-A947-70E740481C1C}">
                          <a14:useLocalDpi xmlns:a14="http://schemas.microsoft.com/office/drawing/2010/main" val="0"/>
                        </a:ext>
                      </a:extLst>
                    </a:blip>
                    <a:stretch>
                      <a:fillRect/>
                    </a:stretch>
                  </pic:blipFill>
                  <pic:spPr>
                    <a:xfrm>
                      <a:off x="0" y="0"/>
                      <a:ext cx="4964934" cy="6110688"/>
                    </a:xfrm>
                    <a:prstGeom prst="rect">
                      <a:avLst/>
                    </a:prstGeom>
                  </pic:spPr>
                </pic:pic>
              </a:graphicData>
            </a:graphic>
          </wp:inline>
        </w:drawing>
      </w:r>
      <w:commentRangeEnd w:id="317"/>
      <w:r w:rsidR="00B426C1">
        <w:rPr>
          <w:rStyle w:val="CommentReference"/>
        </w:rPr>
        <w:commentReference w:id="317"/>
      </w:r>
      <w:r w:rsidR="00B25EE2">
        <w:rPr>
          <w:rStyle w:val="CommentReference"/>
        </w:rPr>
        <w:commentReference w:id="318"/>
      </w:r>
    </w:p>
    <w:p w14:paraId="49A908CF" w14:textId="77777777" w:rsidR="006813EB" w:rsidRDefault="006813EB" w:rsidP="006813EB">
      <w:r w:rsidRPr="00615AED">
        <w:rPr>
          <w:i/>
          <w:sz w:val="20"/>
        </w:rPr>
        <w:t>Exhibit 3-1</w:t>
      </w:r>
      <w:r w:rsidR="00FF0B70">
        <w:rPr>
          <w:i/>
          <w:sz w:val="20"/>
        </w:rPr>
        <w:t>.27</w:t>
      </w:r>
      <w:r w:rsidRPr="00615AED">
        <w:rPr>
          <w:i/>
          <w:sz w:val="20"/>
        </w:rPr>
        <w:t xml:space="preserve">: </w:t>
      </w:r>
      <w:r>
        <w:rPr>
          <w:i/>
          <w:sz w:val="20"/>
        </w:rPr>
        <w:t xml:space="preserve">CMS User Administration views for </w:t>
      </w:r>
      <w:r w:rsidR="00FF0B70">
        <w:rPr>
          <w:i/>
          <w:sz w:val="20"/>
        </w:rPr>
        <w:t>User Role assignment (Ref PERM-3</w:t>
      </w:r>
      <w:r>
        <w:rPr>
          <w:i/>
          <w:sz w:val="20"/>
        </w:rPr>
        <w:t>, PER</w:t>
      </w:r>
      <w:r w:rsidR="00FF0B70">
        <w:rPr>
          <w:i/>
          <w:sz w:val="20"/>
        </w:rPr>
        <w:t>M-4</w:t>
      </w:r>
      <w:r>
        <w:rPr>
          <w:i/>
          <w:sz w:val="20"/>
        </w:rPr>
        <w:t>)</w:t>
      </w:r>
    </w:p>
    <w:p w14:paraId="74C3DA24" w14:textId="77777777" w:rsidR="006813EB" w:rsidRDefault="006813EB">
      <w:pPr>
        <w:pStyle w:val="Normal1"/>
      </w:pPr>
    </w:p>
    <w:p w14:paraId="18949B54" w14:textId="77777777" w:rsidR="00442F09" w:rsidRDefault="008538E8">
      <w:pPr>
        <w:pStyle w:val="Normal1"/>
      </w:pPr>
      <w:r>
        <w:t>PERM-4:</w:t>
      </w:r>
      <w:r>
        <w:tab/>
        <w:t>Assignment of Roles to Users:  The System shall provide a mechanism for</w:t>
      </w:r>
    </w:p>
    <w:p w14:paraId="1817AFEC" w14:textId="77777777" w:rsidR="00442F09" w:rsidRDefault="008538E8">
      <w:pPr>
        <w:pStyle w:val="Normal1"/>
      </w:pPr>
      <w:r>
        <w:tab/>
      </w:r>
      <w:r>
        <w:tab/>
        <w:t>assigning and revoking Roles for Users.</w:t>
      </w:r>
    </w:p>
    <w:p w14:paraId="5FC4B25F" w14:textId="77777777" w:rsidR="00442F09" w:rsidRDefault="00442F09">
      <w:pPr>
        <w:pStyle w:val="Normal1"/>
      </w:pPr>
    </w:p>
    <w:p w14:paraId="17FBC4D9" w14:textId="77777777" w:rsidR="00442F09" w:rsidRDefault="008538E8">
      <w:pPr>
        <w:pStyle w:val="Normal1"/>
      </w:pPr>
      <w:r>
        <w:tab/>
      </w:r>
      <w:r>
        <w:tab/>
        <w:t>A Users full System Permissions are based upon the Roles that they have</w:t>
      </w:r>
    </w:p>
    <w:p w14:paraId="30BB869C" w14:textId="77777777" w:rsidR="00442F09" w:rsidRDefault="008538E8">
      <w:pPr>
        <w:pStyle w:val="Normal1"/>
      </w:pPr>
      <w:r>
        <w:tab/>
      </w:r>
      <w:r>
        <w:tab/>
        <w:t>been granted. Roles are granted by Administrator Users.</w:t>
      </w:r>
    </w:p>
    <w:p w14:paraId="2527D6FB" w14:textId="77777777" w:rsidR="00442F09" w:rsidRDefault="00442F09">
      <w:pPr>
        <w:pStyle w:val="Normal1"/>
      </w:pPr>
    </w:p>
    <w:p w14:paraId="046F1987" w14:textId="77777777" w:rsidR="00442F09" w:rsidRDefault="008538E8">
      <w:pPr>
        <w:pStyle w:val="Normal1"/>
      </w:pPr>
      <w:r>
        <w:tab/>
      </w:r>
    </w:p>
    <w:p w14:paraId="35330851" w14:textId="77777777" w:rsidR="00442F09" w:rsidRDefault="008538E8">
      <w:pPr>
        <w:pStyle w:val="Heading2"/>
        <w:contextualSpacing w:val="0"/>
      </w:pPr>
      <w:bookmarkStart w:id="319" w:name="h.71z84l3e4yha" w:colFirst="0" w:colLast="0"/>
      <w:bookmarkEnd w:id="319"/>
      <w:r>
        <w:rPr>
          <w:highlight w:val="yellow"/>
        </w:rPr>
        <w:t>3.1.15 Payment Plans / Processing</w:t>
      </w:r>
    </w:p>
    <w:p w14:paraId="01D2CEB7" w14:textId="77777777" w:rsidR="00442F09" w:rsidRDefault="00442F09">
      <w:pPr>
        <w:pStyle w:val="Normal1"/>
      </w:pPr>
    </w:p>
    <w:p w14:paraId="0F50FA4E" w14:textId="77777777" w:rsidR="00442F09" w:rsidRDefault="00442F09">
      <w:pPr>
        <w:pStyle w:val="Normal1"/>
      </w:pPr>
    </w:p>
    <w:p w14:paraId="309F422E" w14:textId="77777777" w:rsidR="00442F09" w:rsidRDefault="008538E8">
      <w:pPr>
        <w:pStyle w:val="Normal1"/>
      </w:pPr>
      <w:r>
        <w:rPr>
          <w:highlight w:val="yellow"/>
        </w:rPr>
        <w:t>PAYP-1:</w:t>
      </w:r>
      <w:r>
        <w:rPr>
          <w:highlight w:val="yellow"/>
        </w:rPr>
        <w:tab/>
        <w:t xml:space="preserve">Batch Payments: The System shall provide a mechanism for processing </w:t>
      </w:r>
    </w:p>
    <w:p w14:paraId="68BA9FE5" w14:textId="77777777" w:rsidR="00442F09" w:rsidRDefault="008538E8">
      <w:pPr>
        <w:pStyle w:val="Normal1"/>
        <w:ind w:left="720" w:firstLine="720"/>
      </w:pPr>
      <w:r>
        <w:rPr>
          <w:highlight w:val="yellow"/>
        </w:rPr>
        <w:t xml:space="preserve">batch Payments.  Process can consist of an export from Authorize.net for ARB </w:t>
      </w:r>
    </w:p>
    <w:p w14:paraId="5A951571" w14:textId="77777777" w:rsidR="00442F09" w:rsidRDefault="008538E8">
      <w:pPr>
        <w:pStyle w:val="Normal1"/>
        <w:ind w:left="720" w:firstLine="720"/>
      </w:pPr>
      <w:r>
        <w:rPr>
          <w:highlight w:val="yellow"/>
        </w:rPr>
        <w:t>payments.</w:t>
      </w:r>
    </w:p>
    <w:p w14:paraId="2464768E" w14:textId="77777777" w:rsidR="00442F09" w:rsidRDefault="00442F09">
      <w:pPr>
        <w:pStyle w:val="Normal1"/>
      </w:pPr>
    </w:p>
    <w:p w14:paraId="3D24EBA5" w14:textId="77777777" w:rsidR="00442F09" w:rsidRDefault="008538E8">
      <w:pPr>
        <w:pStyle w:val="Normal1"/>
      </w:pPr>
      <w:r>
        <w:rPr>
          <w:highlight w:val="yellow"/>
        </w:rPr>
        <w:t>PAYP-2:</w:t>
      </w:r>
      <w:r>
        <w:rPr>
          <w:highlight w:val="yellow"/>
        </w:rPr>
        <w:tab/>
        <w:t xml:space="preserve">Payment Plans:  The System shall provide a mechanism for automating </w:t>
      </w:r>
    </w:p>
    <w:p w14:paraId="4C70EC69" w14:textId="77777777" w:rsidR="00442F09" w:rsidRDefault="008538E8">
      <w:pPr>
        <w:pStyle w:val="Normal1"/>
        <w:ind w:left="720" w:firstLine="720"/>
      </w:pPr>
      <w:r>
        <w:rPr>
          <w:highlight w:val="yellow"/>
        </w:rPr>
        <w:t>tasks associated with Payment Plans.</w:t>
      </w:r>
    </w:p>
    <w:p w14:paraId="232A5F53" w14:textId="77777777" w:rsidR="00442F09" w:rsidRDefault="00442F09">
      <w:pPr>
        <w:pStyle w:val="Normal1"/>
      </w:pPr>
    </w:p>
    <w:p w14:paraId="2B97AB33" w14:textId="77777777" w:rsidR="00442F09" w:rsidRDefault="008538E8">
      <w:pPr>
        <w:pStyle w:val="Normal1"/>
      </w:pPr>
      <w:r>
        <w:rPr>
          <w:highlight w:val="yellow"/>
        </w:rPr>
        <w:tab/>
      </w:r>
      <w:r>
        <w:rPr>
          <w:highlight w:val="yellow"/>
        </w:rPr>
        <w:tab/>
        <w:t>Tasks associated with Payment Plans include:</w:t>
      </w:r>
    </w:p>
    <w:p w14:paraId="748F9845" w14:textId="77777777" w:rsidR="00442F09" w:rsidRDefault="008538E8">
      <w:pPr>
        <w:pStyle w:val="Normal1"/>
        <w:numPr>
          <w:ilvl w:val="0"/>
          <w:numId w:val="15"/>
        </w:numPr>
        <w:ind w:hanging="359"/>
        <w:contextualSpacing/>
        <w:rPr>
          <w:highlight w:val="yellow"/>
        </w:rPr>
      </w:pPr>
      <w:r>
        <w:rPr>
          <w:highlight w:val="yellow"/>
        </w:rPr>
        <w:t>Creation of Payment Coupons [TBD, see PAYP-5].</w:t>
      </w:r>
    </w:p>
    <w:p w14:paraId="43D1799D" w14:textId="77777777" w:rsidR="00442F09" w:rsidRDefault="008538E8">
      <w:pPr>
        <w:pStyle w:val="Normal1"/>
        <w:numPr>
          <w:ilvl w:val="0"/>
          <w:numId w:val="15"/>
        </w:numPr>
        <w:ind w:hanging="359"/>
        <w:contextualSpacing/>
        <w:rPr>
          <w:highlight w:val="yellow"/>
        </w:rPr>
      </w:pPr>
      <w:r>
        <w:rPr>
          <w:highlight w:val="yellow"/>
        </w:rPr>
        <w:t>Arrears Letters.</w:t>
      </w:r>
    </w:p>
    <w:p w14:paraId="56336143" w14:textId="77777777" w:rsidR="00442F09" w:rsidRDefault="008538E8">
      <w:pPr>
        <w:pStyle w:val="Normal1"/>
        <w:numPr>
          <w:ilvl w:val="0"/>
          <w:numId w:val="15"/>
        </w:numPr>
        <w:ind w:hanging="359"/>
        <w:contextualSpacing/>
        <w:rPr>
          <w:highlight w:val="yellow"/>
        </w:rPr>
      </w:pPr>
      <w:r>
        <w:rPr>
          <w:highlight w:val="yellow"/>
        </w:rPr>
        <w:t>Authorization for automatic credit card payments.</w:t>
      </w:r>
    </w:p>
    <w:p w14:paraId="0C273065" w14:textId="77777777" w:rsidR="00442F09" w:rsidRDefault="00442F09">
      <w:pPr>
        <w:pStyle w:val="Normal1"/>
      </w:pPr>
    </w:p>
    <w:p w14:paraId="56783921" w14:textId="77777777" w:rsidR="00442F09" w:rsidRDefault="008538E8">
      <w:pPr>
        <w:pStyle w:val="Normal1"/>
      </w:pPr>
      <w:r>
        <w:rPr>
          <w:highlight w:val="yellow"/>
        </w:rPr>
        <w:t>PAYP-3:</w:t>
      </w:r>
      <w:r>
        <w:rPr>
          <w:highlight w:val="yellow"/>
        </w:rPr>
        <w:tab/>
        <w:t xml:space="preserve">Payment Plan Claim status integration: The System shall provide a  </w:t>
      </w:r>
    </w:p>
    <w:p w14:paraId="5D3487CB" w14:textId="77777777" w:rsidR="00442F09" w:rsidRDefault="008538E8">
      <w:pPr>
        <w:pStyle w:val="Normal1"/>
      </w:pPr>
      <w:r>
        <w:rPr>
          <w:highlight w:val="yellow"/>
        </w:rPr>
        <w:t xml:space="preserve">   </w:t>
      </w:r>
      <w:r>
        <w:rPr>
          <w:highlight w:val="yellow"/>
        </w:rPr>
        <w:tab/>
      </w:r>
      <w:r>
        <w:rPr>
          <w:highlight w:val="yellow"/>
        </w:rPr>
        <w:tab/>
        <w:t>mechanism</w:t>
      </w:r>
    </w:p>
    <w:p w14:paraId="434A6AA9" w14:textId="77777777" w:rsidR="00442F09" w:rsidRDefault="008538E8">
      <w:pPr>
        <w:pStyle w:val="Normal1"/>
      </w:pPr>
      <w:r>
        <w:rPr>
          <w:highlight w:val="yellow"/>
        </w:rPr>
        <w:tab/>
      </w:r>
      <w:r>
        <w:rPr>
          <w:highlight w:val="yellow"/>
        </w:rPr>
        <w:tab/>
        <w:t>for automatically launching the Payment Plan module in the case a Claim</w:t>
      </w:r>
    </w:p>
    <w:p w14:paraId="18EAAF29" w14:textId="77777777" w:rsidR="00442F09" w:rsidRDefault="008538E8">
      <w:pPr>
        <w:pStyle w:val="Normal1"/>
      </w:pPr>
      <w:r>
        <w:rPr>
          <w:highlight w:val="yellow"/>
        </w:rPr>
        <w:tab/>
      </w:r>
      <w:r>
        <w:rPr>
          <w:highlight w:val="yellow"/>
        </w:rPr>
        <w:tab/>
        <w:t>status is changed to CT (CT will be clearly defined upon Discovery completion)</w:t>
      </w:r>
    </w:p>
    <w:p w14:paraId="7E4E8298" w14:textId="77777777" w:rsidR="00442F09" w:rsidRDefault="00442F09">
      <w:pPr>
        <w:pStyle w:val="Normal1"/>
      </w:pPr>
    </w:p>
    <w:p w14:paraId="24F50518" w14:textId="77777777" w:rsidR="00442F09" w:rsidRDefault="00442F09">
      <w:pPr>
        <w:pStyle w:val="Normal1"/>
      </w:pPr>
    </w:p>
    <w:p w14:paraId="66D13791" w14:textId="77777777" w:rsidR="00442F09" w:rsidRDefault="008538E8">
      <w:pPr>
        <w:pStyle w:val="Normal1"/>
      </w:pPr>
      <w:r>
        <w:rPr>
          <w:highlight w:val="yellow"/>
        </w:rPr>
        <w:t>PAYP-4:</w:t>
      </w:r>
      <w:r>
        <w:rPr>
          <w:highlight w:val="yellow"/>
        </w:rPr>
        <w:tab/>
        <w:t>Printing payment log:  The System shall provide a mechanism for printing</w:t>
      </w:r>
    </w:p>
    <w:p w14:paraId="034DAB51" w14:textId="77777777" w:rsidR="00442F09" w:rsidRDefault="008538E8">
      <w:pPr>
        <w:pStyle w:val="Normal1"/>
      </w:pPr>
      <w:r>
        <w:rPr>
          <w:highlight w:val="yellow"/>
        </w:rPr>
        <w:tab/>
      </w:r>
      <w:r>
        <w:rPr>
          <w:highlight w:val="yellow"/>
        </w:rPr>
        <w:tab/>
        <w:t>a Payment Log (context may be Reporting)</w:t>
      </w:r>
    </w:p>
    <w:p w14:paraId="55B1FCA5" w14:textId="77777777" w:rsidR="00442F09" w:rsidRDefault="00442F09">
      <w:pPr>
        <w:pStyle w:val="Normal1"/>
      </w:pPr>
    </w:p>
    <w:p w14:paraId="283624F4" w14:textId="77777777" w:rsidR="00442F09" w:rsidRDefault="008538E8">
      <w:pPr>
        <w:pStyle w:val="Normal1"/>
      </w:pPr>
      <w:r>
        <w:rPr>
          <w:highlight w:val="yellow"/>
        </w:rPr>
        <w:t>PAYP-5:</w:t>
      </w:r>
      <w:r>
        <w:rPr>
          <w:highlight w:val="yellow"/>
        </w:rPr>
        <w:tab/>
        <w:t xml:space="preserve">[SDI] Basic CT (Closed over Time) Module to allow for automated reminders </w:t>
      </w:r>
    </w:p>
    <w:p w14:paraId="40347B68" w14:textId="77777777" w:rsidR="00442F09" w:rsidRDefault="008538E8">
      <w:pPr>
        <w:pStyle w:val="Normal1"/>
        <w:ind w:left="720" w:firstLine="720"/>
      </w:pPr>
      <w:r>
        <w:rPr>
          <w:highlight w:val="yellow"/>
        </w:rPr>
        <w:t xml:space="preserve">when a payment is about to be missed, missed, and after some time it has </w:t>
      </w:r>
    </w:p>
    <w:p w14:paraId="386F2BA9" w14:textId="77777777" w:rsidR="00442F09" w:rsidRDefault="008538E8">
      <w:pPr>
        <w:pStyle w:val="Normal1"/>
        <w:ind w:left="720" w:firstLine="720"/>
      </w:pPr>
      <w:r>
        <w:rPr>
          <w:highlight w:val="yellow"/>
        </w:rPr>
        <w:t xml:space="preserve">been missed.  Reminders may be over SMS, email, and other compatible </w:t>
      </w:r>
    </w:p>
    <w:p w14:paraId="1BEAB4EF" w14:textId="77777777" w:rsidR="00442F09" w:rsidRDefault="008538E8">
      <w:pPr>
        <w:pStyle w:val="Normal1"/>
        <w:ind w:left="720" w:firstLine="720"/>
      </w:pPr>
      <w:r>
        <w:rPr>
          <w:highlight w:val="yellow"/>
        </w:rPr>
        <w:t xml:space="preserve">methods depending on what transports are available (creation of which may be </w:t>
      </w:r>
    </w:p>
    <w:p w14:paraId="162BF3B1" w14:textId="77777777" w:rsidR="00442F09" w:rsidRDefault="008538E8">
      <w:pPr>
        <w:pStyle w:val="Normal1"/>
        <w:ind w:left="720" w:firstLine="720"/>
      </w:pPr>
      <w:r>
        <w:rPr>
          <w:highlight w:val="yellow"/>
        </w:rPr>
        <w:t xml:space="preserve">outside of this scope).  Further discussion is </w:t>
      </w:r>
    </w:p>
    <w:p w14:paraId="2F308FFD" w14:textId="77777777" w:rsidR="00442F09" w:rsidRDefault="008538E8">
      <w:pPr>
        <w:pStyle w:val="Normal1"/>
        <w:ind w:left="720" w:firstLine="720"/>
      </w:pPr>
      <w:r>
        <w:rPr>
          <w:highlight w:val="yellow"/>
        </w:rPr>
        <w:t>needed on payment books and their future at both PurCo and SDI.</w:t>
      </w:r>
    </w:p>
    <w:p w14:paraId="7510A9B5" w14:textId="77777777" w:rsidR="00442F09" w:rsidRDefault="00442F09">
      <w:pPr>
        <w:pStyle w:val="Normal1"/>
      </w:pPr>
    </w:p>
    <w:p w14:paraId="1B4B8BED" w14:textId="77777777" w:rsidR="00442F09" w:rsidRDefault="00442F09">
      <w:pPr>
        <w:pStyle w:val="Normal1"/>
      </w:pPr>
    </w:p>
    <w:p w14:paraId="3C43D0A6" w14:textId="77777777" w:rsidR="00442F09" w:rsidRDefault="00442F09">
      <w:pPr>
        <w:pStyle w:val="Normal1"/>
      </w:pPr>
    </w:p>
    <w:p w14:paraId="10A84A12" w14:textId="77777777" w:rsidR="00442F09" w:rsidRDefault="008538E8">
      <w:pPr>
        <w:pStyle w:val="Title"/>
        <w:contextualSpacing w:val="0"/>
      </w:pPr>
      <w:bookmarkStart w:id="320" w:name="h.l1amcqbu557j" w:colFirst="0" w:colLast="0"/>
      <w:bookmarkEnd w:id="320"/>
      <w:r>
        <w:t>4. External Interface Requirements</w:t>
      </w:r>
    </w:p>
    <w:p w14:paraId="232E5F3F" w14:textId="77777777" w:rsidR="00442F09" w:rsidRDefault="00442F09">
      <w:pPr>
        <w:pStyle w:val="Normal1"/>
      </w:pPr>
    </w:p>
    <w:p w14:paraId="4508AB09" w14:textId="77777777" w:rsidR="00442F09" w:rsidRDefault="008538E8">
      <w:pPr>
        <w:pStyle w:val="Subtitle"/>
        <w:contextualSpacing w:val="0"/>
      </w:pPr>
      <w:bookmarkStart w:id="321" w:name="h.dx7qmb9fq5am" w:colFirst="0" w:colLast="0"/>
      <w:bookmarkEnd w:id="321"/>
      <w:r>
        <w:t>4.1 User Interfaces</w:t>
      </w:r>
    </w:p>
    <w:p w14:paraId="7896461E" w14:textId="77777777" w:rsidR="00442F09" w:rsidRDefault="008538E8">
      <w:pPr>
        <w:pStyle w:val="Heading2"/>
        <w:contextualSpacing w:val="0"/>
      </w:pPr>
      <w:bookmarkStart w:id="322" w:name="h.upa9e8q0eh9d" w:colFirst="0" w:colLast="0"/>
      <w:bookmarkEnd w:id="322"/>
      <w:r>
        <w:t>4.1.0 General UI Improvements</w:t>
      </w:r>
    </w:p>
    <w:p w14:paraId="380CE289" w14:textId="77777777" w:rsidR="00442F09" w:rsidRDefault="00442F09">
      <w:pPr>
        <w:pStyle w:val="Normal1"/>
      </w:pPr>
    </w:p>
    <w:p w14:paraId="615B8280" w14:textId="77777777" w:rsidR="00442F09" w:rsidRDefault="008538E8">
      <w:pPr>
        <w:pStyle w:val="Normal1"/>
      </w:pPr>
      <w:r>
        <w:t>UI-1:</w:t>
      </w:r>
      <w:r>
        <w:tab/>
      </w:r>
      <w:r>
        <w:tab/>
        <w:t>Auto-population of field values:  Wherever possible, data entry fields</w:t>
      </w:r>
    </w:p>
    <w:p w14:paraId="0EAA5573" w14:textId="77777777" w:rsidR="00442F09" w:rsidRDefault="008538E8">
      <w:pPr>
        <w:pStyle w:val="Normal1"/>
        <w:ind w:left="720" w:firstLine="720"/>
      </w:pPr>
      <w:r>
        <w:t xml:space="preserve">shall provide auto populated suggestions. </w:t>
      </w:r>
    </w:p>
    <w:p w14:paraId="379CD44D" w14:textId="77777777" w:rsidR="00442F09" w:rsidRDefault="00442F09">
      <w:pPr>
        <w:pStyle w:val="Normal1"/>
        <w:ind w:left="720" w:firstLine="720"/>
      </w:pPr>
    </w:p>
    <w:p w14:paraId="1689584E" w14:textId="77777777" w:rsidR="00442F09" w:rsidRDefault="008538E8">
      <w:pPr>
        <w:pStyle w:val="Normal1"/>
      </w:pPr>
      <w:r>
        <w:t>UI-2:</w:t>
      </w:r>
      <w:r>
        <w:tab/>
      </w:r>
      <w:r>
        <w:tab/>
        <w:t>Improved navigation: The UI will provide an improved experience when utilizing</w:t>
      </w:r>
    </w:p>
    <w:p w14:paraId="2E0D6302" w14:textId="77777777" w:rsidR="00442F09" w:rsidRDefault="008538E8">
      <w:pPr>
        <w:pStyle w:val="Normal1"/>
      </w:pPr>
      <w:r>
        <w:tab/>
      </w:r>
      <w:r>
        <w:tab/>
        <w:t>back and forward navigation controls. Form values shall be persisted, and back</w:t>
      </w:r>
    </w:p>
    <w:p w14:paraId="529BFFD1" w14:textId="77777777" w:rsidR="00442F09" w:rsidRDefault="008538E8">
      <w:pPr>
        <w:pStyle w:val="Normal1"/>
      </w:pPr>
      <w:r>
        <w:tab/>
      </w:r>
      <w:r>
        <w:tab/>
        <w:t>navigation operations will return the User to the previous logical screen.  Tab order should be more logical with respect to order of field navigation.</w:t>
      </w:r>
    </w:p>
    <w:p w14:paraId="45B1E8B1" w14:textId="77777777" w:rsidR="00442F09" w:rsidRDefault="00442F09">
      <w:pPr>
        <w:pStyle w:val="Normal1"/>
      </w:pPr>
    </w:p>
    <w:p w14:paraId="55389A21" w14:textId="77777777" w:rsidR="00442F09" w:rsidRDefault="008538E8">
      <w:pPr>
        <w:pStyle w:val="Normal1"/>
      </w:pPr>
      <w:r>
        <w:t>UI-3:</w:t>
      </w:r>
      <w:r>
        <w:tab/>
      </w:r>
      <w:r>
        <w:tab/>
        <w:t>Highlighting in Notes: The System shall provide a mechanism for highlighting</w:t>
      </w:r>
    </w:p>
    <w:p w14:paraId="777DB6EE" w14:textId="77777777" w:rsidR="00442F09" w:rsidRDefault="008538E8">
      <w:pPr>
        <w:pStyle w:val="Normal1"/>
      </w:pPr>
      <w:r>
        <w:tab/>
      </w:r>
      <w:r>
        <w:tab/>
        <w:t>sections of text within Notes with a limited pallette</w:t>
      </w:r>
    </w:p>
    <w:p w14:paraId="2CDFCB96" w14:textId="77777777" w:rsidR="00442F09" w:rsidRDefault="00442F09">
      <w:pPr>
        <w:pStyle w:val="Normal1"/>
      </w:pPr>
    </w:p>
    <w:p w14:paraId="20920E8A" w14:textId="77777777" w:rsidR="00442F09" w:rsidRDefault="008538E8">
      <w:pPr>
        <w:pStyle w:val="Normal1"/>
      </w:pPr>
      <w:r>
        <w:t>UI-4</w:t>
      </w:r>
      <w:r>
        <w:tab/>
      </w:r>
      <w:r>
        <w:tab/>
        <w:t xml:space="preserve">Calendar system should be more robust and allow for better management of </w:t>
      </w:r>
    </w:p>
    <w:p w14:paraId="1E447DD4" w14:textId="77777777" w:rsidR="00442F09" w:rsidRDefault="008538E8">
      <w:pPr>
        <w:pStyle w:val="Normal1"/>
        <w:ind w:left="1440"/>
      </w:pPr>
      <w:r>
        <w:t>daily claim workload as well as shared attendance to better assign claims to CS who are present or scheduled.</w:t>
      </w:r>
    </w:p>
    <w:p w14:paraId="449C029C" w14:textId="77777777" w:rsidR="00442F09" w:rsidRDefault="00442F09">
      <w:pPr>
        <w:pStyle w:val="Normal1"/>
        <w:ind w:left="1440"/>
      </w:pPr>
    </w:p>
    <w:p w14:paraId="301CF749" w14:textId="77777777" w:rsidR="00442F09" w:rsidRDefault="008538E8">
      <w:pPr>
        <w:pStyle w:val="Normal1"/>
      </w:pPr>
      <w:r>
        <w:lastRenderedPageBreak/>
        <w:t xml:space="preserve">UI-5 </w:t>
      </w:r>
      <w:r>
        <w:tab/>
      </w:r>
      <w:r>
        <w:tab/>
        <w:t>[SDI] Ability to embed and update State and regulatory information (ex. % of authority, Fee schedule, Loss Location, etc) into the CMS.</w:t>
      </w:r>
    </w:p>
    <w:p w14:paraId="6247727A" w14:textId="77777777" w:rsidR="00442F09" w:rsidRDefault="00442F09">
      <w:pPr>
        <w:pStyle w:val="Normal1"/>
      </w:pPr>
    </w:p>
    <w:p w14:paraId="69FF8CAE" w14:textId="77777777" w:rsidR="00442F09" w:rsidRDefault="008538E8">
      <w:pPr>
        <w:pStyle w:val="Normal1"/>
      </w:pPr>
      <w:r>
        <w:t>UI-6</w:t>
      </w:r>
      <w:r>
        <w:tab/>
      </w:r>
      <w:r>
        <w:tab/>
        <w:t xml:space="preserve">[SDI &amp; PurCo] Consolidated information banner for easier access to information that is critical in managing contact with related parties to a Claim. </w:t>
      </w:r>
    </w:p>
    <w:p w14:paraId="0BC4F1AA" w14:textId="77777777" w:rsidR="00442F09" w:rsidRDefault="00442F09">
      <w:pPr>
        <w:pStyle w:val="Normal1"/>
      </w:pPr>
    </w:p>
    <w:p w14:paraId="1D77C34D" w14:textId="77777777" w:rsidR="00442F09" w:rsidRDefault="008538E8">
      <w:pPr>
        <w:pStyle w:val="Normal1"/>
      </w:pPr>
      <w:r>
        <w:t>UI-7</w:t>
      </w:r>
      <w:r>
        <w:tab/>
      </w:r>
      <w:r>
        <w:tab/>
        <w:t>Optimize speed of new system for more responsive UI</w:t>
      </w:r>
    </w:p>
    <w:p w14:paraId="168C31D3" w14:textId="77777777" w:rsidR="00442F09" w:rsidRDefault="00442F09">
      <w:pPr>
        <w:pStyle w:val="Normal1"/>
      </w:pPr>
    </w:p>
    <w:p w14:paraId="1B601EC2" w14:textId="77777777" w:rsidR="00442F09" w:rsidRDefault="00442F09">
      <w:pPr>
        <w:pStyle w:val="Normal1"/>
      </w:pPr>
    </w:p>
    <w:p w14:paraId="5188A74E" w14:textId="77777777" w:rsidR="00442F09" w:rsidRDefault="00442F09">
      <w:pPr>
        <w:pStyle w:val="Normal1"/>
        <w:ind w:left="1440"/>
      </w:pPr>
    </w:p>
    <w:p w14:paraId="02874956" w14:textId="77777777" w:rsidR="00442F09" w:rsidRDefault="008538E8">
      <w:pPr>
        <w:pStyle w:val="Normal1"/>
      </w:pPr>
      <w:r>
        <w:tab/>
      </w:r>
    </w:p>
    <w:p w14:paraId="1B150E3C" w14:textId="77777777" w:rsidR="00442F09" w:rsidRDefault="008538E8">
      <w:pPr>
        <w:pStyle w:val="Heading2"/>
        <w:contextualSpacing w:val="0"/>
      </w:pPr>
      <w:bookmarkStart w:id="323" w:name="h.9s0g4c7m8uyk" w:colFirst="0" w:colLast="0"/>
      <w:bookmarkEnd w:id="323"/>
      <w:r>
        <w:t>4.1.1 Claim UI Improvements</w:t>
      </w:r>
    </w:p>
    <w:p w14:paraId="11CFCACD" w14:textId="77777777" w:rsidR="00442F09" w:rsidRDefault="00442F09">
      <w:pPr>
        <w:pStyle w:val="Normal1"/>
      </w:pPr>
    </w:p>
    <w:p w14:paraId="6BA3CB06" w14:textId="77777777" w:rsidR="00442F09" w:rsidRDefault="008538E8">
      <w:pPr>
        <w:pStyle w:val="Normal1"/>
      </w:pPr>
      <w:r>
        <w:t>UICLAIM-1:</w:t>
      </w:r>
      <w:r>
        <w:tab/>
        <w:t>Improved tab ordering: Claim form UIs will have improved tab navigation which</w:t>
      </w:r>
    </w:p>
    <w:p w14:paraId="05B099FF" w14:textId="77777777" w:rsidR="00442F09" w:rsidRDefault="008538E8">
      <w:pPr>
        <w:pStyle w:val="Normal1"/>
      </w:pPr>
      <w:r>
        <w:tab/>
      </w:r>
      <w:r>
        <w:tab/>
        <w:t>facilitates efficient Claim entry.</w:t>
      </w:r>
    </w:p>
    <w:p w14:paraId="63108601" w14:textId="77777777" w:rsidR="00442F09" w:rsidRDefault="00442F09">
      <w:pPr>
        <w:pStyle w:val="Normal1"/>
      </w:pPr>
    </w:p>
    <w:p w14:paraId="0BF1C150" w14:textId="77777777" w:rsidR="00442F09" w:rsidRDefault="008538E8">
      <w:pPr>
        <w:pStyle w:val="Normal1"/>
      </w:pPr>
      <w:r>
        <w:t>UICLAIM-2:</w:t>
      </w:r>
      <w:r>
        <w:tab/>
        <w:t>Improved Claim Entry:  Claim UIs will have a more efficient method of entering</w:t>
      </w:r>
    </w:p>
    <w:p w14:paraId="5491D195" w14:textId="77777777" w:rsidR="00442F09" w:rsidRDefault="008538E8">
      <w:pPr>
        <w:pStyle w:val="Normal1"/>
      </w:pPr>
      <w:r>
        <w:tab/>
      </w:r>
      <w:r>
        <w:tab/>
        <w:t xml:space="preserve">new Claims. The existing “New Claim” UI is slow. </w:t>
      </w:r>
    </w:p>
    <w:p w14:paraId="792231D1" w14:textId="77777777" w:rsidR="00442F09" w:rsidRDefault="00442F09">
      <w:pPr>
        <w:pStyle w:val="Normal1"/>
      </w:pPr>
    </w:p>
    <w:p w14:paraId="2FDE2653" w14:textId="77777777" w:rsidR="00442F09" w:rsidRDefault="008538E8">
      <w:pPr>
        <w:pStyle w:val="Normal1"/>
      </w:pPr>
      <w:r>
        <w:t>UICLAIM-3:</w:t>
      </w:r>
      <w:r>
        <w:tab/>
        <w:t>Efficient confirmation: The System shall provide the ability to efficiently send</w:t>
      </w:r>
    </w:p>
    <w:p w14:paraId="7870FA51" w14:textId="77777777" w:rsidR="00442F09" w:rsidRDefault="008538E8">
      <w:pPr>
        <w:pStyle w:val="Normal1"/>
      </w:pPr>
      <w:r>
        <w:tab/>
      </w:r>
      <w:r>
        <w:tab/>
        <w:t>confirmation of files directly from the CMS.</w:t>
      </w:r>
    </w:p>
    <w:p w14:paraId="213FF029" w14:textId="77777777" w:rsidR="00442F09" w:rsidRDefault="00442F09">
      <w:pPr>
        <w:pStyle w:val="Normal1"/>
      </w:pPr>
    </w:p>
    <w:p w14:paraId="2CED1CC1" w14:textId="77777777" w:rsidR="00442F09" w:rsidRDefault="008538E8">
      <w:pPr>
        <w:pStyle w:val="Normal1"/>
      </w:pPr>
      <w:r>
        <w:tab/>
      </w:r>
      <w:r>
        <w:tab/>
        <w:t>The confirmation shall include Claim and Specialist information. Verification of</w:t>
      </w:r>
    </w:p>
    <w:p w14:paraId="1F74D302" w14:textId="77777777" w:rsidR="00442F09" w:rsidRDefault="008538E8">
      <w:pPr>
        <w:pStyle w:val="Normal1"/>
      </w:pPr>
      <w:r>
        <w:tab/>
      </w:r>
      <w:r>
        <w:tab/>
        <w:t>the confirmation being sent will be recorded in the audit log.</w:t>
      </w:r>
    </w:p>
    <w:p w14:paraId="5FCFC4B9" w14:textId="77777777" w:rsidR="00442F09" w:rsidRDefault="00442F09">
      <w:pPr>
        <w:pStyle w:val="Normal1"/>
      </w:pPr>
    </w:p>
    <w:p w14:paraId="40BAD49C" w14:textId="77777777" w:rsidR="00442F09" w:rsidRDefault="008538E8">
      <w:pPr>
        <w:pStyle w:val="Normal1"/>
      </w:pPr>
      <w:r>
        <w:t>UICLAIM-3:</w:t>
      </w:r>
      <w:r>
        <w:tab/>
        <w:t>Default Involved Party:  When adding an Involved Party on a Claim, the UI shall</w:t>
      </w:r>
    </w:p>
    <w:p w14:paraId="5A7B319F" w14:textId="77777777" w:rsidR="00442F09" w:rsidRDefault="008538E8">
      <w:pPr>
        <w:pStyle w:val="Normal1"/>
      </w:pPr>
      <w:r>
        <w:tab/>
      </w:r>
      <w:r>
        <w:tab/>
        <w:t>default to ‘Third Party’, which is the most commonly entered Involved Party.</w:t>
      </w:r>
    </w:p>
    <w:p w14:paraId="432B8F82" w14:textId="77777777" w:rsidR="00442F09" w:rsidRDefault="00442F09">
      <w:pPr>
        <w:pStyle w:val="Normal1"/>
      </w:pPr>
    </w:p>
    <w:p w14:paraId="792D3388" w14:textId="77777777" w:rsidR="00442F09" w:rsidRDefault="008538E8">
      <w:pPr>
        <w:pStyle w:val="Normal1"/>
      </w:pPr>
      <w:r>
        <w:t>UICLAIM-4:</w:t>
      </w:r>
      <w:r>
        <w:tab/>
        <w:t>Quick selection of claim codes: When changing a Claim’s status, the Claim</w:t>
      </w:r>
    </w:p>
    <w:p w14:paraId="561EE948" w14:textId="77777777" w:rsidR="00442F09" w:rsidRDefault="008538E8">
      <w:pPr>
        <w:pStyle w:val="Normal1"/>
      </w:pPr>
      <w:r>
        <w:tab/>
      </w:r>
      <w:r>
        <w:tab/>
        <w:t xml:space="preserve">Status field will allow a User to select a Claim Status by short code as well as </w:t>
      </w:r>
    </w:p>
    <w:p w14:paraId="7AE8592D" w14:textId="77777777" w:rsidR="00442F09" w:rsidRDefault="008538E8">
      <w:pPr>
        <w:pStyle w:val="Normal1"/>
      </w:pPr>
      <w:r>
        <w:tab/>
      </w:r>
      <w:r>
        <w:tab/>
        <w:t>the longer textual name.</w:t>
      </w:r>
    </w:p>
    <w:p w14:paraId="3EB21460" w14:textId="77777777" w:rsidR="00442F09" w:rsidRDefault="00442F09">
      <w:pPr>
        <w:pStyle w:val="Normal1"/>
      </w:pPr>
    </w:p>
    <w:p w14:paraId="50C4789F" w14:textId="77777777" w:rsidR="00442F09" w:rsidRDefault="008538E8">
      <w:pPr>
        <w:pStyle w:val="Normal1"/>
      </w:pPr>
      <w:r>
        <w:tab/>
      </w:r>
      <w:r>
        <w:tab/>
        <w:t>As an example, A user may type CD to jump to the “Closed / Disbursed (CD)”</w:t>
      </w:r>
    </w:p>
    <w:p w14:paraId="1C544C1F" w14:textId="77777777" w:rsidR="00442F09" w:rsidRDefault="008538E8">
      <w:pPr>
        <w:pStyle w:val="Normal1"/>
      </w:pPr>
      <w:r>
        <w:tab/>
      </w:r>
      <w:r>
        <w:tab/>
        <w:t>status.</w:t>
      </w:r>
    </w:p>
    <w:p w14:paraId="68F90B5D" w14:textId="77777777" w:rsidR="00442F09" w:rsidRDefault="00442F09">
      <w:pPr>
        <w:pStyle w:val="Normal1"/>
      </w:pPr>
    </w:p>
    <w:p w14:paraId="3535E147" w14:textId="77777777" w:rsidR="00442F09" w:rsidRDefault="008538E8">
      <w:pPr>
        <w:pStyle w:val="Heading2"/>
        <w:contextualSpacing w:val="0"/>
      </w:pPr>
      <w:bookmarkStart w:id="324" w:name="h.6px29kn4dz21" w:colFirst="0" w:colLast="0"/>
      <w:bookmarkEnd w:id="324"/>
      <w:r>
        <w:t>4.1.2 Payment UI Improvements</w:t>
      </w:r>
    </w:p>
    <w:p w14:paraId="6F10293F" w14:textId="77777777" w:rsidR="00442F09" w:rsidRDefault="00442F09">
      <w:pPr>
        <w:pStyle w:val="Normal1"/>
      </w:pPr>
    </w:p>
    <w:p w14:paraId="5A0B4887" w14:textId="77777777" w:rsidR="00442F09" w:rsidRDefault="008538E8">
      <w:pPr>
        <w:pStyle w:val="Normal1"/>
      </w:pPr>
      <w:r>
        <w:t>UIPAY-1:</w:t>
      </w:r>
      <w:r>
        <w:tab/>
        <w:t>Bulk update of Payment values: The System shall provide a mechanism for</w:t>
      </w:r>
    </w:p>
    <w:p w14:paraId="7DEA3995" w14:textId="77777777" w:rsidR="00442F09" w:rsidRDefault="008538E8">
      <w:pPr>
        <w:pStyle w:val="Normal1"/>
      </w:pPr>
      <w:r>
        <w:tab/>
      </w:r>
      <w:r>
        <w:tab/>
        <w:t xml:space="preserve">updating certain Payment values of multiple Payments at once.  User should be </w:t>
      </w:r>
    </w:p>
    <w:p w14:paraId="1DB00177" w14:textId="77777777" w:rsidR="00442F09" w:rsidRDefault="008538E8">
      <w:pPr>
        <w:pStyle w:val="Normal1"/>
        <w:ind w:left="720" w:firstLine="720"/>
      </w:pPr>
      <w:r>
        <w:t>able to select multiple records at once.</w:t>
      </w:r>
    </w:p>
    <w:p w14:paraId="04350149" w14:textId="77777777" w:rsidR="00442F09" w:rsidRDefault="00442F09">
      <w:pPr>
        <w:pStyle w:val="Normal1"/>
      </w:pPr>
    </w:p>
    <w:p w14:paraId="007EF2D7" w14:textId="77777777" w:rsidR="00442F09" w:rsidRDefault="00442F09">
      <w:pPr>
        <w:pStyle w:val="Normal1"/>
      </w:pPr>
    </w:p>
    <w:p w14:paraId="2136C0C1" w14:textId="77777777" w:rsidR="00442F09" w:rsidRDefault="008538E8">
      <w:pPr>
        <w:pStyle w:val="Normal1"/>
      </w:pPr>
      <w:r>
        <w:t>UIPAY-2:</w:t>
      </w:r>
      <w:r>
        <w:tab/>
        <w:t>Auto-population of Payment values: When possible, the System shall auto</w:t>
      </w:r>
    </w:p>
    <w:p w14:paraId="4C8D6AC1" w14:textId="77777777" w:rsidR="00442F09" w:rsidRDefault="008538E8">
      <w:pPr>
        <w:pStyle w:val="Normal1"/>
      </w:pPr>
      <w:r>
        <w:tab/>
      </w:r>
      <w:r>
        <w:tab/>
        <w:t>populate Payment fields with information from previous Payments made on the</w:t>
      </w:r>
    </w:p>
    <w:p w14:paraId="68454DC2" w14:textId="77777777" w:rsidR="00442F09" w:rsidRDefault="008538E8">
      <w:pPr>
        <w:pStyle w:val="Normal1"/>
      </w:pPr>
      <w:r>
        <w:tab/>
      </w:r>
      <w:r>
        <w:tab/>
        <w:t>Claim.  This is to help support multiple Payments such as recurring Payments.</w:t>
      </w:r>
    </w:p>
    <w:p w14:paraId="45C4F354" w14:textId="77777777" w:rsidR="00442F09" w:rsidRDefault="00442F09">
      <w:pPr>
        <w:pStyle w:val="Normal1"/>
      </w:pPr>
    </w:p>
    <w:p w14:paraId="2FB7ADEA" w14:textId="77777777" w:rsidR="00442F09" w:rsidRDefault="00442F09">
      <w:pPr>
        <w:pStyle w:val="Normal1"/>
      </w:pPr>
    </w:p>
    <w:p w14:paraId="3497C007" w14:textId="77777777" w:rsidR="00442F09" w:rsidRDefault="008538E8">
      <w:pPr>
        <w:pStyle w:val="Heading2"/>
        <w:contextualSpacing w:val="0"/>
      </w:pPr>
      <w:bookmarkStart w:id="325" w:name="h.3e50giwjpu65" w:colFirst="0" w:colLast="0"/>
      <w:bookmarkEnd w:id="325"/>
      <w:r>
        <w:lastRenderedPageBreak/>
        <w:t>4.1.3 Statistics Module</w:t>
      </w:r>
    </w:p>
    <w:p w14:paraId="3CAE941A" w14:textId="77777777" w:rsidR="00442F09" w:rsidRDefault="00442F09">
      <w:pPr>
        <w:pStyle w:val="Normal1"/>
      </w:pPr>
    </w:p>
    <w:p w14:paraId="10746ED5" w14:textId="77777777" w:rsidR="00442F09" w:rsidRDefault="008538E8">
      <w:pPr>
        <w:pStyle w:val="Normal1"/>
      </w:pPr>
      <w:r>
        <w:t>STATS-1:</w:t>
      </w:r>
      <w:r>
        <w:tab/>
        <w:t>The System shall provide a mechanism for calculating metrics of</w:t>
      </w:r>
    </w:p>
    <w:p w14:paraId="5DCC9C7F" w14:textId="77777777" w:rsidR="00442F09" w:rsidRDefault="008538E8">
      <w:pPr>
        <w:pStyle w:val="Normal1"/>
      </w:pPr>
      <w:r>
        <w:tab/>
      </w:r>
      <w:r>
        <w:tab/>
        <w:t>Employee performance and efficiency.</w:t>
      </w:r>
    </w:p>
    <w:p w14:paraId="0D9C9A0B" w14:textId="77777777" w:rsidR="00442F09" w:rsidRDefault="00442F09">
      <w:pPr>
        <w:pStyle w:val="Normal1"/>
      </w:pPr>
    </w:p>
    <w:p w14:paraId="4BCE4CAC" w14:textId="77777777" w:rsidR="00442F09" w:rsidRDefault="008538E8">
      <w:pPr>
        <w:pStyle w:val="Heading2"/>
        <w:contextualSpacing w:val="0"/>
      </w:pPr>
      <w:bookmarkStart w:id="326" w:name="h.fij7x2yl6aqo" w:colFirst="0" w:colLast="0"/>
      <w:bookmarkEnd w:id="326"/>
      <w:r>
        <w:t>4.1.4 Total Loss Module</w:t>
      </w:r>
    </w:p>
    <w:p w14:paraId="4460308F" w14:textId="77777777" w:rsidR="00442F09" w:rsidRDefault="00442F09">
      <w:pPr>
        <w:pStyle w:val="Normal1"/>
      </w:pPr>
    </w:p>
    <w:p w14:paraId="3933C221" w14:textId="77777777" w:rsidR="00442F09" w:rsidRDefault="008538E8">
      <w:pPr>
        <w:pStyle w:val="Normal1"/>
      </w:pPr>
      <w:r>
        <w:t>LOSS-1:</w:t>
      </w:r>
      <w:r>
        <w:tab/>
        <w:t>The System shall provide a mechanism for aiding in the management</w:t>
      </w:r>
    </w:p>
    <w:p w14:paraId="11AB4036" w14:textId="77777777" w:rsidR="00442F09" w:rsidRDefault="008538E8">
      <w:pPr>
        <w:pStyle w:val="Normal1"/>
      </w:pPr>
      <w:r>
        <w:tab/>
      </w:r>
      <w:r>
        <w:tab/>
        <w:t xml:space="preserve">of Total Loss claims. </w:t>
      </w:r>
    </w:p>
    <w:p w14:paraId="71CB1162" w14:textId="77777777" w:rsidR="00442F09" w:rsidRDefault="00442F09">
      <w:pPr>
        <w:pStyle w:val="Normal1"/>
      </w:pPr>
    </w:p>
    <w:p w14:paraId="1666DE88" w14:textId="77777777" w:rsidR="00442F09" w:rsidRDefault="008538E8">
      <w:pPr>
        <w:pStyle w:val="Normal1"/>
        <w:ind w:left="720" w:firstLine="720"/>
      </w:pPr>
      <w:r>
        <w:t>The Total Loss module will track values pertaining to Total Loss such as:</w:t>
      </w:r>
    </w:p>
    <w:p w14:paraId="0373B9B0" w14:textId="77777777" w:rsidR="00442F09" w:rsidRDefault="008538E8">
      <w:pPr>
        <w:pStyle w:val="Normal1"/>
        <w:numPr>
          <w:ilvl w:val="0"/>
          <w:numId w:val="27"/>
        </w:numPr>
        <w:ind w:hanging="359"/>
        <w:contextualSpacing/>
      </w:pPr>
      <w:r>
        <w:t>VIN</w:t>
      </w:r>
    </w:p>
    <w:p w14:paraId="09A743D9" w14:textId="77777777" w:rsidR="00442F09" w:rsidRDefault="008538E8">
      <w:pPr>
        <w:pStyle w:val="Normal1"/>
        <w:numPr>
          <w:ilvl w:val="0"/>
          <w:numId w:val="27"/>
        </w:numPr>
        <w:ind w:hanging="359"/>
        <w:contextualSpacing/>
      </w:pPr>
      <w:r>
        <w:t>Residual Value</w:t>
      </w:r>
    </w:p>
    <w:p w14:paraId="70E28411" w14:textId="77777777" w:rsidR="00442F09" w:rsidRDefault="008538E8">
      <w:pPr>
        <w:pStyle w:val="Normal1"/>
        <w:numPr>
          <w:ilvl w:val="0"/>
          <w:numId w:val="27"/>
        </w:numPr>
        <w:ind w:hanging="359"/>
        <w:contextualSpacing/>
      </w:pPr>
      <w:r>
        <w:t>MSRP</w:t>
      </w:r>
    </w:p>
    <w:p w14:paraId="3CF16EC5" w14:textId="77777777" w:rsidR="00442F09" w:rsidRDefault="008538E8">
      <w:pPr>
        <w:pStyle w:val="Normal1"/>
        <w:numPr>
          <w:ilvl w:val="0"/>
          <w:numId w:val="27"/>
        </w:numPr>
        <w:ind w:hanging="359"/>
        <w:contextualSpacing/>
      </w:pPr>
      <w:r>
        <w:t>FMV</w:t>
      </w:r>
    </w:p>
    <w:p w14:paraId="1533594E" w14:textId="77777777" w:rsidR="00442F09" w:rsidRDefault="008538E8">
      <w:pPr>
        <w:pStyle w:val="Normal1"/>
        <w:numPr>
          <w:ilvl w:val="0"/>
          <w:numId w:val="27"/>
        </w:numPr>
        <w:ind w:hanging="359"/>
        <w:contextualSpacing/>
      </w:pPr>
      <w:r>
        <w:t>NADA</w:t>
      </w:r>
    </w:p>
    <w:p w14:paraId="6DF5C1BA" w14:textId="77777777" w:rsidR="00442F09" w:rsidRDefault="00442F09">
      <w:pPr>
        <w:pStyle w:val="Normal1"/>
      </w:pPr>
    </w:p>
    <w:p w14:paraId="0815E5D9" w14:textId="77777777" w:rsidR="00442F09" w:rsidRDefault="008538E8">
      <w:pPr>
        <w:pStyle w:val="Normal1"/>
      </w:pPr>
      <w:r>
        <w:rPr>
          <w:highlight w:val="yellow"/>
        </w:rPr>
        <w:t xml:space="preserve">LOSS-2: </w:t>
      </w:r>
      <w:r>
        <w:rPr>
          <w:highlight w:val="yellow"/>
        </w:rPr>
        <w:tab/>
        <w:t>Possible use of existing ‘Salvage Tab’, need to research feasibility of integration with ‘SalvageNow’ (in the CMS, you can go to Salvage Tab shows everyting about the car (book value, reserve price, etc.) button loads it into Salvage Now website. Optimally, client could also enter data on the website.</w:t>
      </w:r>
    </w:p>
    <w:p w14:paraId="4B1F7140" w14:textId="77777777" w:rsidR="00442F09" w:rsidRDefault="00442F09">
      <w:pPr>
        <w:pStyle w:val="Normal1"/>
      </w:pPr>
    </w:p>
    <w:p w14:paraId="10487FAA" w14:textId="77777777" w:rsidR="00442F09" w:rsidRDefault="008538E8">
      <w:pPr>
        <w:pStyle w:val="Normal1"/>
      </w:pPr>
      <w:r>
        <w:rPr>
          <w:rFonts w:ascii="Trebuchet MS" w:eastAsia="Trebuchet MS" w:hAnsi="Trebuchet MS" w:cs="Trebuchet MS"/>
          <w:b/>
          <w:sz w:val="26"/>
        </w:rPr>
        <w:t>4.1.5 PurCo.com Website</w:t>
      </w:r>
    </w:p>
    <w:p w14:paraId="48566750" w14:textId="77777777" w:rsidR="00442F09" w:rsidRDefault="00442F09">
      <w:pPr>
        <w:pStyle w:val="Normal1"/>
      </w:pPr>
    </w:p>
    <w:p w14:paraId="35C637A3" w14:textId="77777777" w:rsidR="00442F09" w:rsidRDefault="008538E8">
      <w:pPr>
        <w:pStyle w:val="Normal1"/>
      </w:pPr>
      <w:r>
        <w:t xml:space="preserve">WEBSITE-1: </w:t>
      </w:r>
      <w:r>
        <w:tab/>
        <w:t xml:space="preserve">Clients will have the ability to login to the external facing website to access their </w:t>
      </w:r>
    </w:p>
    <w:p w14:paraId="10513E50" w14:textId="77777777" w:rsidR="00442F09" w:rsidRDefault="008538E8">
      <w:pPr>
        <w:pStyle w:val="Normal1"/>
        <w:ind w:left="720" w:firstLine="720"/>
      </w:pPr>
      <w:r>
        <w:t xml:space="preserve">required resources (no site redesign, assuming interoperability based upon </w:t>
      </w:r>
    </w:p>
    <w:p w14:paraId="17D02B3A" w14:textId="77777777" w:rsidR="00442F09" w:rsidRDefault="008538E8">
      <w:pPr>
        <w:pStyle w:val="Normal1"/>
        <w:ind w:left="1440"/>
      </w:pPr>
      <w:r>
        <w:t>current architecture) based upon login and account attributes</w:t>
      </w:r>
    </w:p>
    <w:p w14:paraId="28171156" w14:textId="77777777" w:rsidR="00442F09" w:rsidRDefault="008538E8">
      <w:pPr>
        <w:pStyle w:val="Normal1"/>
        <w:numPr>
          <w:ilvl w:val="0"/>
          <w:numId w:val="20"/>
        </w:numPr>
        <w:ind w:hanging="359"/>
        <w:contextualSpacing/>
      </w:pPr>
      <w:r>
        <w:t>Client Resources</w:t>
      </w:r>
    </w:p>
    <w:p w14:paraId="1800CBBD" w14:textId="77777777" w:rsidR="00442F09" w:rsidRDefault="008538E8">
      <w:pPr>
        <w:pStyle w:val="Normal1"/>
        <w:numPr>
          <w:ilvl w:val="0"/>
          <w:numId w:val="20"/>
        </w:numPr>
        <w:ind w:hanging="359"/>
        <w:contextualSpacing/>
      </w:pPr>
      <w:r>
        <w:t>Administrative Fee Chart (reuse existing content)</w:t>
      </w:r>
    </w:p>
    <w:p w14:paraId="7194CDAD" w14:textId="77777777" w:rsidR="00442F09" w:rsidRDefault="008538E8">
      <w:pPr>
        <w:pStyle w:val="Normal1"/>
        <w:numPr>
          <w:ilvl w:val="0"/>
          <w:numId w:val="20"/>
        </w:numPr>
        <w:ind w:hanging="359"/>
        <w:contextualSpacing/>
      </w:pPr>
      <w:r>
        <w:t>PurCo Contacts (reuse existing content)</w:t>
      </w:r>
    </w:p>
    <w:p w14:paraId="74A352A4" w14:textId="77777777" w:rsidR="00442F09" w:rsidRDefault="008538E8">
      <w:pPr>
        <w:pStyle w:val="Normal1"/>
        <w:numPr>
          <w:ilvl w:val="0"/>
          <w:numId w:val="20"/>
        </w:numPr>
        <w:ind w:hanging="359"/>
        <w:contextualSpacing/>
      </w:pPr>
      <w:r>
        <w:t>Claim Status Codes  (reuse existing content)</w:t>
      </w:r>
    </w:p>
    <w:p w14:paraId="38A653E4" w14:textId="77777777" w:rsidR="00442F09" w:rsidRDefault="008538E8">
      <w:pPr>
        <w:pStyle w:val="Normal1"/>
        <w:numPr>
          <w:ilvl w:val="0"/>
          <w:numId w:val="20"/>
        </w:numPr>
        <w:ind w:hanging="359"/>
        <w:contextualSpacing/>
      </w:pPr>
      <w:r>
        <w:t>Search Claims</w:t>
      </w:r>
    </w:p>
    <w:p w14:paraId="5FED2479" w14:textId="77777777" w:rsidR="00442F09" w:rsidRDefault="008538E8">
      <w:pPr>
        <w:pStyle w:val="Normal1"/>
        <w:numPr>
          <w:ilvl w:val="0"/>
          <w:numId w:val="20"/>
        </w:numPr>
        <w:ind w:hanging="359"/>
        <w:contextualSpacing/>
      </w:pPr>
      <w:r>
        <w:t>Reports</w:t>
      </w:r>
    </w:p>
    <w:p w14:paraId="279D1D36" w14:textId="77777777" w:rsidR="00442F09" w:rsidRDefault="008538E8">
      <w:pPr>
        <w:pStyle w:val="Normal1"/>
        <w:numPr>
          <w:ilvl w:val="0"/>
          <w:numId w:val="20"/>
        </w:numPr>
        <w:ind w:hanging="359"/>
        <w:contextualSpacing/>
      </w:pPr>
      <w:r>
        <w:t>Client Profile</w:t>
      </w:r>
    </w:p>
    <w:p w14:paraId="51765FA2" w14:textId="77777777" w:rsidR="00442F09" w:rsidRDefault="008538E8">
      <w:pPr>
        <w:pStyle w:val="Normal1"/>
        <w:numPr>
          <w:ilvl w:val="0"/>
          <w:numId w:val="20"/>
        </w:numPr>
        <w:ind w:hanging="359"/>
        <w:contextualSpacing/>
      </w:pPr>
      <w:r>
        <w:t>Incident Entry</w:t>
      </w:r>
    </w:p>
    <w:p w14:paraId="453F9A79" w14:textId="77777777" w:rsidR="00442F09" w:rsidRDefault="008538E8">
      <w:pPr>
        <w:pStyle w:val="Normal1"/>
        <w:numPr>
          <w:ilvl w:val="0"/>
          <w:numId w:val="20"/>
        </w:numPr>
        <w:ind w:hanging="359"/>
        <w:contextualSpacing/>
      </w:pPr>
      <w:r>
        <w:t>Email PurCo (reuse existing content)</w:t>
      </w:r>
    </w:p>
    <w:p w14:paraId="3415FEE1" w14:textId="77777777" w:rsidR="00442F09" w:rsidRDefault="008538E8">
      <w:pPr>
        <w:pStyle w:val="Normal1"/>
        <w:numPr>
          <w:ilvl w:val="0"/>
          <w:numId w:val="20"/>
        </w:numPr>
        <w:ind w:hanging="359"/>
        <w:contextualSpacing/>
      </w:pPr>
      <w:r>
        <w:t xml:space="preserve">LogOut </w:t>
      </w:r>
    </w:p>
    <w:p w14:paraId="4ADFDF4B" w14:textId="77777777" w:rsidR="00442F09" w:rsidRDefault="00442F09">
      <w:pPr>
        <w:pStyle w:val="Normal1"/>
        <w:ind w:left="1440"/>
      </w:pPr>
    </w:p>
    <w:p w14:paraId="09862D1F" w14:textId="77777777" w:rsidR="00442F09" w:rsidRDefault="00442F09">
      <w:pPr>
        <w:pStyle w:val="Normal1"/>
      </w:pPr>
    </w:p>
    <w:p w14:paraId="7B7DAED0" w14:textId="77777777" w:rsidR="00442F09" w:rsidRDefault="00442F09">
      <w:pPr>
        <w:pStyle w:val="Normal1"/>
      </w:pPr>
    </w:p>
    <w:p w14:paraId="1FA85661" w14:textId="77777777" w:rsidR="00442F09" w:rsidRDefault="008538E8">
      <w:pPr>
        <w:pStyle w:val="Subtitle"/>
        <w:contextualSpacing w:val="0"/>
      </w:pPr>
      <w:bookmarkStart w:id="327" w:name="h.4f5tlmi0bgnh" w:colFirst="0" w:colLast="0"/>
      <w:bookmarkEnd w:id="327"/>
      <w:r>
        <w:t>4.2 Hardware Interfaces</w:t>
      </w:r>
    </w:p>
    <w:p w14:paraId="1806819C" w14:textId="77777777" w:rsidR="00442F09" w:rsidRDefault="008538E8">
      <w:pPr>
        <w:pStyle w:val="Heading2"/>
        <w:contextualSpacing w:val="0"/>
      </w:pPr>
      <w:bookmarkStart w:id="328" w:name="h.z86zlekcyhvr" w:colFirst="0" w:colLast="0"/>
      <w:bookmarkEnd w:id="328"/>
      <w:r>
        <w:t>4.2.1 Phone Integration</w:t>
      </w:r>
    </w:p>
    <w:p w14:paraId="4CA70441" w14:textId="77777777" w:rsidR="00442F09" w:rsidRDefault="00442F09">
      <w:pPr>
        <w:pStyle w:val="Normal1"/>
      </w:pPr>
    </w:p>
    <w:p w14:paraId="3E5B0F80" w14:textId="77777777" w:rsidR="00442F09" w:rsidRDefault="008538E8">
      <w:pPr>
        <w:pStyle w:val="Normal1"/>
      </w:pPr>
      <w:r>
        <w:t>PHONE-1:</w:t>
      </w:r>
      <w:r>
        <w:tab/>
        <w:t>Phone recordings:  The System shall provide a mechanism for attaching</w:t>
      </w:r>
    </w:p>
    <w:p w14:paraId="466E6BD4" w14:textId="77777777" w:rsidR="00442F09" w:rsidRDefault="008538E8">
      <w:pPr>
        <w:pStyle w:val="Normal1"/>
      </w:pPr>
      <w:r>
        <w:tab/>
      </w:r>
      <w:r>
        <w:tab/>
        <w:t xml:space="preserve">recordings of phone calls.  Due to limitations of the ACD, this will need to be </w:t>
      </w:r>
    </w:p>
    <w:p w14:paraId="152B850D" w14:textId="77777777" w:rsidR="00442F09" w:rsidRDefault="008538E8">
      <w:pPr>
        <w:pStyle w:val="Normal1"/>
        <w:ind w:left="720" w:firstLine="720"/>
      </w:pPr>
      <w:r>
        <w:t>done using the current email of voicemail WAV file process.</w:t>
      </w:r>
    </w:p>
    <w:p w14:paraId="419BFFD1" w14:textId="77777777" w:rsidR="00442F09" w:rsidRDefault="00442F09">
      <w:pPr>
        <w:pStyle w:val="Normal1"/>
      </w:pPr>
    </w:p>
    <w:p w14:paraId="18B1C254" w14:textId="77777777" w:rsidR="00442F09" w:rsidRDefault="008538E8">
      <w:pPr>
        <w:pStyle w:val="Normal1"/>
      </w:pPr>
      <w:r>
        <w:t>PHONE-2:</w:t>
      </w:r>
      <w:r>
        <w:tab/>
        <w:t>Claim identification based on Caller ID: The System shall provide a mechanism</w:t>
      </w:r>
    </w:p>
    <w:p w14:paraId="7678DC57" w14:textId="77777777" w:rsidR="00442F09" w:rsidRDefault="008538E8">
      <w:pPr>
        <w:pStyle w:val="Normal1"/>
      </w:pPr>
      <w:r>
        <w:tab/>
      </w:r>
      <w:r>
        <w:tab/>
        <w:t xml:space="preserve">of identifying claims based upon the Caller ID of the caller and Employee </w:t>
      </w:r>
    </w:p>
    <w:p w14:paraId="15A9EEEB" w14:textId="77777777" w:rsidR="00442F09" w:rsidRDefault="008538E8">
      <w:pPr>
        <w:pStyle w:val="Normal1"/>
        <w:ind w:left="720" w:firstLine="720"/>
      </w:pPr>
      <w:r>
        <w:t>called.</w:t>
      </w:r>
    </w:p>
    <w:p w14:paraId="333F63D8" w14:textId="77777777" w:rsidR="00442F09" w:rsidRDefault="00442F09">
      <w:pPr>
        <w:pStyle w:val="Normal1"/>
        <w:ind w:left="720" w:firstLine="720"/>
      </w:pPr>
    </w:p>
    <w:p w14:paraId="21E63155" w14:textId="77777777" w:rsidR="00442F09" w:rsidRDefault="008538E8">
      <w:pPr>
        <w:pStyle w:val="Normal1"/>
      </w:pPr>
      <w:r>
        <w:t>PHONE-3:</w:t>
      </w:r>
      <w:r>
        <w:tab/>
        <w:t xml:space="preserve">IVR entry of Claim Number:  The System shall provide a mechanism for </w:t>
      </w:r>
    </w:p>
    <w:p w14:paraId="16FF57E2" w14:textId="77777777" w:rsidR="00442F09" w:rsidRDefault="008538E8">
      <w:pPr>
        <w:pStyle w:val="Normal1"/>
        <w:ind w:left="720" w:firstLine="720"/>
      </w:pPr>
      <w:r>
        <w:t>gathering Claim Number digits through the phone system.</w:t>
      </w:r>
    </w:p>
    <w:p w14:paraId="5CDB2FF3" w14:textId="77777777" w:rsidR="00442F09" w:rsidRDefault="00442F09">
      <w:pPr>
        <w:pStyle w:val="Normal1"/>
        <w:ind w:left="720" w:firstLine="720"/>
      </w:pPr>
    </w:p>
    <w:p w14:paraId="5FCB559E" w14:textId="77777777" w:rsidR="00442F09" w:rsidRDefault="008538E8">
      <w:pPr>
        <w:pStyle w:val="Normal1"/>
        <w:ind w:left="720" w:firstLine="720"/>
      </w:pPr>
      <w:r>
        <w:t>The Claim Number entered shall populate the Employee’s CMS session with</w:t>
      </w:r>
    </w:p>
    <w:p w14:paraId="16A06E29" w14:textId="77777777" w:rsidR="00442F09" w:rsidRDefault="008538E8">
      <w:pPr>
        <w:pStyle w:val="Normal1"/>
        <w:ind w:left="720" w:firstLine="720"/>
      </w:pPr>
      <w:r>
        <w:t>a list of possible claims to pick from, and if possible, sorted with “Assigned</w:t>
      </w:r>
    </w:p>
    <w:p w14:paraId="23AED39E" w14:textId="77777777" w:rsidR="00442F09" w:rsidRDefault="008538E8">
      <w:pPr>
        <w:pStyle w:val="Normal1"/>
        <w:ind w:left="720" w:firstLine="720"/>
      </w:pPr>
      <w:r>
        <w:t>Agent” on top.</w:t>
      </w:r>
    </w:p>
    <w:p w14:paraId="04F91B22" w14:textId="77777777" w:rsidR="00442F09" w:rsidRDefault="00442F09">
      <w:pPr>
        <w:pStyle w:val="Normal1"/>
      </w:pPr>
    </w:p>
    <w:p w14:paraId="6392ACCF" w14:textId="77777777" w:rsidR="00442F09" w:rsidRDefault="008538E8">
      <w:pPr>
        <w:pStyle w:val="Normal1"/>
      </w:pPr>
      <w:r>
        <w:t>PHONE-4:</w:t>
      </w:r>
      <w:r>
        <w:tab/>
        <w:t>Dial from CMS:  The System shall provide a mechanism for dialing a phone</w:t>
      </w:r>
    </w:p>
    <w:p w14:paraId="0CFC69A7" w14:textId="77777777" w:rsidR="00442F09" w:rsidRDefault="008538E8">
      <w:pPr>
        <w:pStyle w:val="Normal1"/>
      </w:pPr>
      <w:r>
        <w:tab/>
      </w:r>
      <w:r>
        <w:tab/>
        <w:t xml:space="preserve">number directly from the CMS using the CBR (can be reached) data in the </w:t>
      </w:r>
    </w:p>
    <w:p w14:paraId="4A6DE716" w14:textId="77777777" w:rsidR="00442F09" w:rsidRDefault="008538E8">
      <w:pPr>
        <w:pStyle w:val="Normal1"/>
        <w:ind w:left="720" w:firstLine="720"/>
      </w:pPr>
      <w:r>
        <w:t xml:space="preserve">Claim record.  Every time a call is made or taken, a note is entered into the </w:t>
      </w:r>
    </w:p>
    <w:p w14:paraId="75471267" w14:textId="77777777" w:rsidR="00442F09" w:rsidRDefault="008538E8">
      <w:pPr>
        <w:pStyle w:val="Normal1"/>
        <w:ind w:left="720" w:firstLine="720"/>
      </w:pPr>
      <w:r>
        <w:t>Journal.</w:t>
      </w:r>
    </w:p>
    <w:p w14:paraId="4299EA56" w14:textId="77777777" w:rsidR="00442F09" w:rsidRDefault="00442F09">
      <w:pPr>
        <w:pStyle w:val="Normal1"/>
      </w:pPr>
    </w:p>
    <w:p w14:paraId="25BFB4E5" w14:textId="77777777" w:rsidR="00442F09" w:rsidRDefault="00442F09">
      <w:pPr>
        <w:pStyle w:val="Normal1"/>
      </w:pPr>
    </w:p>
    <w:p w14:paraId="468B6BE4" w14:textId="77777777" w:rsidR="00442F09" w:rsidRDefault="008538E8">
      <w:pPr>
        <w:pStyle w:val="Subtitle"/>
        <w:contextualSpacing w:val="0"/>
      </w:pPr>
      <w:bookmarkStart w:id="329" w:name="h.4d9p5fts1evf" w:colFirst="0" w:colLast="0"/>
      <w:bookmarkEnd w:id="329"/>
      <w:r>
        <w:t>4.3 Software Interfaces</w:t>
      </w:r>
    </w:p>
    <w:p w14:paraId="6DB6D43B" w14:textId="77777777" w:rsidR="00442F09" w:rsidRDefault="008538E8">
      <w:pPr>
        <w:pStyle w:val="Heading2"/>
        <w:contextualSpacing w:val="0"/>
      </w:pPr>
      <w:bookmarkStart w:id="330" w:name="h.sq43u04h2zrp" w:colFirst="0" w:colLast="0"/>
      <w:bookmarkEnd w:id="330"/>
      <w:r>
        <w:t xml:space="preserve">4.3.1 Payment System Integration </w:t>
      </w:r>
    </w:p>
    <w:p w14:paraId="19F8C370" w14:textId="77777777" w:rsidR="00442F09" w:rsidRDefault="00442F09">
      <w:pPr>
        <w:pStyle w:val="Normal1"/>
      </w:pPr>
    </w:p>
    <w:p w14:paraId="776E57A8" w14:textId="77777777" w:rsidR="00442F09" w:rsidRDefault="008538E8">
      <w:pPr>
        <w:pStyle w:val="Normal1"/>
      </w:pPr>
      <w:r>
        <w:t>PSI-1:</w:t>
      </w:r>
      <w:r>
        <w:tab/>
      </w:r>
      <w:r>
        <w:tab/>
        <w:t>Zion Bank ACH:  Research the ability to process batch ACH payments after they have been approved by the proper authority.  This may require a new ACH processor or an update to the process method, but it will require API support.  This is estimated to save 40 hours per week in labor.</w:t>
      </w:r>
    </w:p>
    <w:p w14:paraId="5F25BC2B" w14:textId="77777777" w:rsidR="00442F09" w:rsidRDefault="00442F09">
      <w:pPr>
        <w:pStyle w:val="Normal1"/>
      </w:pPr>
    </w:p>
    <w:p w14:paraId="45B0AC71" w14:textId="77777777" w:rsidR="00442F09" w:rsidRDefault="008538E8">
      <w:pPr>
        <w:pStyle w:val="Normal1"/>
      </w:pPr>
      <w:r>
        <w:t>PSI-2:</w:t>
      </w:r>
      <w:r>
        <w:tab/>
      </w:r>
      <w:r>
        <w:tab/>
        <w:t>Authorize.net automatic import:  The System shall provide the ability to import</w:t>
      </w:r>
    </w:p>
    <w:p w14:paraId="25D43754" w14:textId="77777777" w:rsidR="00442F09" w:rsidRDefault="008538E8">
      <w:pPr>
        <w:pStyle w:val="Normal1"/>
      </w:pPr>
      <w:r>
        <w:tab/>
      </w:r>
      <w:r>
        <w:tab/>
        <w:t>auto payments from Authorize.net.  Research of the API is needed, but expected to be supported.</w:t>
      </w:r>
    </w:p>
    <w:p w14:paraId="595B67E8" w14:textId="77777777" w:rsidR="00442F09" w:rsidRDefault="008538E8">
      <w:pPr>
        <w:pStyle w:val="Heading2"/>
        <w:contextualSpacing w:val="0"/>
      </w:pPr>
      <w:bookmarkStart w:id="331" w:name="h.52ymlfkn6mnm" w:colFirst="0" w:colLast="0"/>
      <w:bookmarkEnd w:id="331"/>
      <w:r>
        <w:t>4.3.2 Fax Integration</w:t>
      </w:r>
    </w:p>
    <w:p w14:paraId="22AE19AE" w14:textId="77777777" w:rsidR="00442F09" w:rsidRDefault="00442F09">
      <w:pPr>
        <w:pStyle w:val="Normal1"/>
      </w:pPr>
    </w:p>
    <w:p w14:paraId="0C1BFF5B" w14:textId="77777777" w:rsidR="00442F09" w:rsidRDefault="008538E8">
      <w:pPr>
        <w:pStyle w:val="Normal1"/>
      </w:pPr>
      <w:r>
        <w:t>FAX-1:</w:t>
      </w:r>
      <w:r>
        <w:tab/>
      </w:r>
      <w:r>
        <w:tab/>
        <w:t>Fax server: Desired solution will allow for easy integration into the consolidated Media Manager Service for parsing and sorting of fax information into the CMS.</w:t>
      </w:r>
    </w:p>
    <w:p w14:paraId="2920030D" w14:textId="77777777" w:rsidR="00442F09" w:rsidRDefault="00442F09">
      <w:pPr>
        <w:pStyle w:val="Normal1"/>
      </w:pPr>
    </w:p>
    <w:p w14:paraId="4C21DE04" w14:textId="77777777" w:rsidR="00442F09" w:rsidRDefault="008538E8">
      <w:pPr>
        <w:pStyle w:val="Heading2"/>
        <w:contextualSpacing w:val="0"/>
      </w:pPr>
      <w:bookmarkStart w:id="332" w:name="h.lpv053eisgfc" w:colFirst="0" w:colLast="0"/>
      <w:bookmarkEnd w:id="332"/>
      <w:r>
        <w:t>4.3.3 Third Party Integrator Interfaces</w:t>
      </w:r>
    </w:p>
    <w:p w14:paraId="4A4F268E" w14:textId="77777777" w:rsidR="00442F09" w:rsidRDefault="00442F09">
      <w:pPr>
        <w:pStyle w:val="Normal1"/>
      </w:pPr>
    </w:p>
    <w:p w14:paraId="5986ED07" w14:textId="77777777" w:rsidR="00442F09" w:rsidRDefault="008538E8">
      <w:pPr>
        <w:pStyle w:val="Normal1"/>
      </w:pPr>
      <w:r>
        <w:t>INT-1:</w:t>
      </w:r>
      <w:r>
        <w:tab/>
      </w:r>
      <w:r>
        <w:tab/>
        <w:t xml:space="preserve">HROW API: Hertz of Ogden Utah has agreed to implement an updated </w:t>
      </w:r>
    </w:p>
    <w:p w14:paraId="283FFE69" w14:textId="77777777" w:rsidR="00442F09" w:rsidRDefault="008538E8">
      <w:pPr>
        <w:pStyle w:val="Normal1"/>
        <w:ind w:left="720" w:firstLine="720"/>
      </w:pPr>
      <w:r>
        <w:t xml:space="preserve">RESTful/JSON service according to a written spec we provide.  The only </w:t>
      </w:r>
    </w:p>
    <w:p w14:paraId="3A0FC5F5" w14:textId="77777777" w:rsidR="00442F09" w:rsidRDefault="008538E8">
      <w:pPr>
        <w:pStyle w:val="Normal1"/>
        <w:ind w:left="720" w:firstLine="720"/>
      </w:pPr>
      <w:r>
        <w:t xml:space="preserve">additional element they need other than the current functionality is the ability to </w:t>
      </w:r>
    </w:p>
    <w:p w14:paraId="0A2A0A3E" w14:textId="77777777" w:rsidR="00442F09" w:rsidRDefault="008538E8">
      <w:pPr>
        <w:pStyle w:val="Normal1"/>
        <w:ind w:left="1440"/>
      </w:pPr>
      <w:r>
        <w:t>pass a value for “CompanyName”.</w:t>
      </w:r>
    </w:p>
    <w:p w14:paraId="09D7B5E2" w14:textId="77777777" w:rsidR="00442F09" w:rsidRDefault="008538E8">
      <w:pPr>
        <w:pStyle w:val="Normal1"/>
        <w:ind w:left="720" w:firstLine="720"/>
      </w:pPr>
      <w:r>
        <w:t>This service will be bi-directional with HROW able to retrieve a claim number</w:t>
      </w:r>
    </w:p>
    <w:p w14:paraId="33694BE9" w14:textId="77777777" w:rsidR="00442F09" w:rsidRDefault="008538E8">
      <w:pPr>
        <w:pStyle w:val="Normal1"/>
        <w:ind w:left="720" w:firstLine="720"/>
      </w:pPr>
      <w:r>
        <w:t>then send subsequent data for that claim ID directly into the CMS.</w:t>
      </w:r>
    </w:p>
    <w:p w14:paraId="6991F4F2" w14:textId="77777777" w:rsidR="00442F09" w:rsidRDefault="008538E8">
      <w:pPr>
        <w:pStyle w:val="Heading2"/>
        <w:contextualSpacing w:val="0"/>
      </w:pPr>
      <w:bookmarkStart w:id="333" w:name="h.pzjrdcpoq7lh" w:colFirst="0" w:colLast="0"/>
      <w:bookmarkEnd w:id="333"/>
      <w:r>
        <w:t>4.3.4 Email Integration</w:t>
      </w:r>
    </w:p>
    <w:p w14:paraId="1F6ED6CF" w14:textId="77777777" w:rsidR="00442F09" w:rsidRDefault="008538E8">
      <w:pPr>
        <w:pStyle w:val="Normal1"/>
      </w:pPr>
      <w:r>
        <w:br/>
        <w:t>EMAIL-1:</w:t>
      </w:r>
      <w:r>
        <w:tab/>
        <w:t>Email integration: The System shall provide a mechanism for integrating</w:t>
      </w:r>
    </w:p>
    <w:p w14:paraId="7A339671" w14:textId="77777777" w:rsidR="00442F09" w:rsidRDefault="008538E8">
      <w:pPr>
        <w:pStyle w:val="Normal1"/>
      </w:pPr>
      <w:r>
        <w:lastRenderedPageBreak/>
        <w:tab/>
      </w:r>
      <w:r>
        <w:tab/>
        <w:t xml:space="preserve">information from emails into the System.  Information from incoming emails </w:t>
      </w:r>
    </w:p>
    <w:p w14:paraId="281F65B0" w14:textId="77777777" w:rsidR="00442F09" w:rsidRDefault="008538E8">
      <w:pPr>
        <w:pStyle w:val="Normal1"/>
      </w:pPr>
      <w:r>
        <w:t xml:space="preserve">  </w:t>
      </w:r>
      <w:r>
        <w:tab/>
      </w:r>
      <w:r>
        <w:tab/>
        <w:t xml:space="preserve">shall be associated to Claims, when adequate Claim information is included in  </w:t>
      </w:r>
    </w:p>
    <w:p w14:paraId="578CD57F" w14:textId="77777777" w:rsidR="00442F09" w:rsidRDefault="008538E8">
      <w:pPr>
        <w:pStyle w:val="Normal1"/>
        <w:ind w:left="720" w:firstLine="720"/>
      </w:pPr>
      <w:r>
        <w:t xml:space="preserve">the emails.  The goal is to create a Correspondence module within the CMS </w:t>
      </w:r>
    </w:p>
    <w:p w14:paraId="50E74AB1" w14:textId="77777777" w:rsidR="00442F09" w:rsidRDefault="008538E8">
      <w:pPr>
        <w:pStyle w:val="Normal1"/>
        <w:ind w:left="720" w:firstLine="720"/>
      </w:pPr>
      <w:r>
        <w:t>that behaves like an email client but with better integration with named and</w:t>
      </w:r>
    </w:p>
    <w:p w14:paraId="5429552C" w14:textId="77777777" w:rsidR="00442F09" w:rsidRDefault="008538E8">
      <w:pPr>
        <w:pStyle w:val="Normal1"/>
        <w:ind w:left="720" w:firstLine="720"/>
      </w:pPr>
      <w:r>
        <w:t>involved parties and route correspondence automatically (including</w:t>
      </w:r>
    </w:p>
    <w:p w14:paraId="50B54FE7" w14:textId="77777777" w:rsidR="00442F09" w:rsidRDefault="008538E8">
      <w:pPr>
        <w:pStyle w:val="Normal1"/>
        <w:ind w:left="720" w:firstLine="720"/>
      </w:pPr>
      <w:r>
        <w:t>attachments and email body) to the proper Claim records.</w:t>
      </w:r>
    </w:p>
    <w:p w14:paraId="56C71F5E" w14:textId="77777777" w:rsidR="00442F09" w:rsidRDefault="00442F09">
      <w:pPr>
        <w:pStyle w:val="Normal1"/>
      </w:pPr>
    </w:p>
    <w:p w14:paraId="300B39CF" w14:textId="77777777" w:rsidR="00442F09" w:rsidRDefault="00442F09">
      <w:pPr>
        <w:pStyle w:val="Normal1"/>
      </w:pPr>
    </w:p>
    <w:p w14:paraId="39B579D0" w14:textId="77777777" w:rsidR="00442F09" w:rsidRDefault="008538E8">
      <w:pPr>
        <w:pStyle w:val="Subtitle"/>
        <w:contextualSpacing w:val="0"/>
      </w:pPr>
      <w:bookmarkStart w:id="334" w:name="h.tcfjz9vhsa6a" w:colFirst="0" w:colLast="0"/>
      <w:bookmarkEnd w:id="334"/>
      <w:r>
        <w:t>4.4 Communications Interfaces</w:t>
      </w:r>
    </w:p>
    <w:p w14:paraId="020F0293" w14:textId="77777777" w:rsidR="00442F09" w:rsidRDefault="008538E8">
      <w:pPr>
        <w:pStyle w:val="Normal1"/>
      </w:pPr>
      <w:r>
        <w:t>COMM-1:</w:t>
      </w:r>
      <w:r>
        <w:tab/>
        <w:t>PDF Generator (Research solutions to make PDF creation a shared server side function and eliminate the need for Adobe Acrobat Pro on each machine)</w:t>
      </w:r>
    </w:p>
    <w:p w14:paraId="14E264FF" w14:textId="77777777" w:rsidR="00442F09" w:rsidRDefault="00442F09">
      <w:pPr>
        <w:pStyle w:val="Normal1"/>
      </w:pPr>
    </w:p>
    <w:p w14:paraId="4C4948D4" w14:textId="77777777" w:rsidR="00442F09" w:rsidRDefault="008538E8">
      <w:pPr>
        <w:pStyle w:val="Normal1"/>
      </w:pPr>
      <w:r>
        <w:t>COMM-2:</w:t>
      </w:r>
      <w:r>
        <w:tab/>
        <w:t>End User Portal (Will need to define specically what the external users of the PurCo.com website will require beyond what is currently in place.  There is no initiative to replace or update the website.)</w:t>
      </w:r>
    </w:p>
    <w:p w14:paraId="327BD4B8" w14:textId="77777777" w:rsidR="00442F09" w:rsidRDefault="00442F09">
      <w:pPr>
        <w:pStyle w:val="Title"/>
        <w:contextualSpacing w:val="0"/>
      </w:pPr>
      <w:bookmarkStart w:id="335" w:name="h.gogeos2rb1vi" w:colFirst="0" w:colLast="0"/>
      <w:bookmarkEnd w:id="335"/>
    </w:p>
    <w:p w14:paraId="539C594E" w14:textId="77777777" w:rsidR="00442F09" w:rsidRDefault="00442F09">
      <w:pPr>
        <w:pStyle w:val="Normal1"/>
      </w:pPr>
    </w:p>
    <w:p w14:paraId="301AE399" w14:textId="77777777" w:rsidR="00442F09" w:rsidRDefault="00442F09">
      <w:pPr>
        <w:pStyle w:val="Normal1"/>
      </w:pPr>
    </w:p>
    <w:p w14:paraId="129A2B64" w14:textId="77777777" w:rsidR="00442F09" w:rsidRDefault="00442F09">
      <w:pPr>
        <w:pStyle w:val="Normal1"/>
      </w:pPr>
    </w:p>
    <w:p w14:paraId="3F7F67C1" w14:textId="77777777" w:rsidR="00442F09" w:rsidRDefault="00442F09">
      <w:pPr>
        <w:pStyle w:val="Normal1"/>
      </w:pPr>
    </w:p>
    <w:p w14:paraId="15BC3B72" w14:textId="77777777" w:rsidR="00442F09" w:rsidRDefault="008538E8">
      <w:pPr>
        <w:pStyle w:val="Title"/>
        <w:contextualSpacing w:val="0"/>
      </w:pPr>
      <w:bookmarkStart w:id="336" w:name="h.wbxabtq9x2qw" w:colFirst="0" w:colLast="0"/>
      <w:bookmarkEnd w:id="336"/>
      <w:r>
        <w:t>Appendix A: TBD Items</w:t>
      </w:r>
    </w:p>
    <w:p w14:paraId="71414034" w14:textId="77777777" w:rsidR="00442F09" w:rsidRDefault="00442F09">
      <w:pPr>
        <w:pStyle w:val="Normal1"/>
      </w:pPr>
    </w:p>
    <w:p w14:paraId="6F490924" w14:textId="77777777" w:rsidR="00442F09" w:rsidRDefault="00442F09">
      <w:pPr>
        <w:pStyle w:val="Normal1"/>
      </w:pPr>
    </w:p>
    <w:p w14:paraId="5FF0ACD4" w14:textId="77777777" w:rsidR="00442F09" w:rsidRDefault="008538E8">
      <w:pPr>
        <w:pStyle w:val="Normal1"/>
      </w:pPr>
      <w:r>
        <w:t xml:space="preserve">Roles and Responsibilities </w:t>
      </w:r>
    </w:p>
    <w:p w14:paraId="2F231982" w14:textId="77777777" w:rsidR="00442F09" w:rsidRDefault="008538E8">
      <w:pPr>
        <w:pStyle w:val="Normal1"/>
      </w:pPr>
      <w:r>
        <w:t>I/T: Jennifer Turner</w:t>
      </w:r>
    </w:p>
    <w:p w14:paraId="7096578E" w14:textId="77777777" w:rsidR="00442F09" w:rsidRDefault="008538E8">
      <w:pPr>
        <w:pStyle w:val="Normal1"/>
      </w:pPr>
      <w:r>
        <w:t>Network: TBD</w:t>
      </w:r>
    </w:p>
    <w:p w14:paraId="52A9DFCA" w14:textId="77777777" w:rsidR="00442F09" w:rsidRDefault="008538E8">
      <w:pPr>
        <w:pStyle w:val="Normal1"/>
      </w:pPr>
      <w:r>
        <w:t>Telephony: YipTel, Jeff Limb</w:t>
      </w:r>
    </w:p>
    <w:sectPr w:rsidR="00442F09" w:rsidSect="000905E9">
      <w:footerReference w:type="default" r:id="rId42"/>
      <w:pgSz w:w="12240" w:h="15840"/>
      <w:pgMar w:top="568" w:right="1440" w:bottom="993" w:left="1440" w:header="720" w:footer="720" w:gutter="0"/>
      <w:cols w:space="720"/>
      <w:sectPrChange w:id="337" w:author="ColWorx Inc" w:date="2015-03-02T20:48:00Z">
        <w:sectPr w:rsidR="00442F09" w:rsidSect="000905E9">
          <w:pgMar w:top="1440" w:right="1440" w:bottom="1440" w:left="1440" w:header="720" w:footer="720"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Jennifer Turner" w:date="2015-02-19T11:41:00Z" w:initials="JT">
    <w:p w14:paraId="5E539964" w14:textId="77777777" w:rsidR="00C67421" w:rsidRDefault="00C67421">
      <w:pPr>
        <w:pStyle w:val="CommentText"/>
      </w:pPr>
      <w:r>
        <w:rPr>
          <w:rStyle w:val="CommentReference"/>
        </w:rPr>
        <w:annotationRef/>
      </w:r>
      <w:r>
        <w:t>I think the CS would only want to see things they use all the time on a dashboard. Library, Clients, User Admin, etc should be tucked away somewhere else.</w:t>
      </w:r>
    </w:p>
    <w:p w14:paraId="48308637" w14:textId="77777777" w:rsidR="00C67421" w:rsidRDefault="00C67421">
      <w:pPr>
        <w:pStyle w:val="CommentText"/>
      </w:pPr>
    </w:p>
    <w:p w14:paraId="0899D39C" w14:textId="77777777" w:rsidR="00C67421" w:rsidRDefault="00C67421">
      <w:pPr>
        <w:pStyle w:val="CommentText"/>
      </w:pPr>
      <w:r>
        <w:t>Maybe that is assumed, though, and this is just a sample. Also assumed that what shows here is variable by user or at least by user type.</w:t>
      </w:r>
    </w:p>
    <w:p w14:paraId="1057C32B" w14:textId="77777777" w:rsidR="00C67421" w:rsidRDefault="00C67421">
      <w:pPr>
        <w:pStyle w:val="CommentText"/>
      </w:pPr>
    </w:p>
    <w:p w14:paraId="11E704A4" w14:textId="77777777" w:rsidR="00C67421" w:rsidRDefault="00C67421">
      <w:pPr>
        <w:pStyle w:val="CommentText"/>
      </w:pPr>
      <w:r>
        <w:t>Does it make sense to have both this dashboard view and also the menu bar above it with the same options? Redundant.</w:t>
      </w:r>
    </w:p>
    <w:p w14:paraId="66A9CE02" w14:textId="77777777" w:rsidR="00C67421" w:rsidRDefault="00C67421">
      <w:pPr>
        <w:pStyle w:val="CommentText"/>
      </w:pPr>
    </w:p>
    <w:p w14:paraId="1B51190A" w14:textId="77777777" w:rsidR="00C67421" w:rsidRDefault="00C67421">
      <w:pPr>
        <w:pStyle w:val="CommentText"/>
      </w:pPr>
      <w:r>
        <w:t>Would this be the initial view greeting someone who has just logged in? I think we would want them greeted by some pertinent data. If they have to click into a tab, I don’t think they will look at it.</w:t>
      </w:r>
    </w:p>
  </w:comment>
  <w:comment w:id="19" w:author="Dev" w:date="2015-02-25T19:21:00Z" w:initials="K">
    <w:p w14:paraId="7DFF01C2" w14:textId="77777777" w:rsidR="00C67421" w:rsidRDefault="00C67421" w:rsidP="00BB2888">
      <w:pPr>
        <w:pStyle w:val="CommentText"/>
      </w:pPr>
      <w:r>
        <w:rPr>
          <w:rStyle w:val="CommentReference"/>
        </w:rPr>
        <w:annotationRef/>
      </w:r>
      <w:r>
        <w:rPr>
          <w:rStyle w:val="CommentReference"/>
        </w:rPr>
        <w:annotationRef/>
      </w:r>
      <w:r>
        <w:t xml:space="preserve">Yes, this is initial view which will greet user and vary according to user role and admin role. </w:t>
      </w:r>
    </w:p>
    <w:p w14:paraId="3AF36D95" w14:textId="77777777" w:rsidR="00C67421" w:rsidRDefault="00C67421" w:rsidP="00BB2888">
      <w:pPr>
        <w:pStyle w:val="CommentText"/>
      </w:pPr>
    </w:p>
    <w:p w14:paraId="646C2853" w14:textId="7285FE36" w:rsidR="00C67421" w:rsidRDefault="00C67421">
      <w:pPr>
        <w:pStyle w:val="CommentText"/>
      </w:pPr>
      <w:r>
        <w:t>The view contains place-holders because the real display will depend upon underlying database activity i.e. pertinent data.</w:t>
      </w:r>
    </w:p>
  </w:comment>
  <w:comment w:id="61" w:author="Jennifer Turner" w:date="2015-02-19T10:01:00Z" w:initials="JT">
    <w:p w14:paraId="113A6735" w14:textId="77777777" w:rsidR="00C67421" w:rsidRDefault="00C67421">
      <w:pPr>
        <w:pStyle w:val="CommentText"/>
      </w:pPr>
      <w:r>
        <w:rPr>
          <w:rStyle w:val="CommentReference"/>
        </w:rPr>
        <w:annotationRef/>
      </w:r>
      <w:r>
        <w:t>So new client entry screen. I don’t have a problem with this.</w:t>
      </w:r>
    </w:p>
  </w:comment>
  <w:comment w:id="74" w:author="Jennifer Turner" w:date="2015-02-19T10:04:00Z" w:initials="JT">
    <w:p w14:paraId="0896162D" w14:textId="77777777" w:rsidR="00C67421" w:rsidRDefault="00C67421">
      <w:pPr>
        <w:pStyle w:val="CommentText"/>
      </w:pPr>
      <w:r>
        <w:rPr>
          <w:rStyle w:val="CommentReference"/>
        </w:rPr>
        <w:annotationRef/>
      </w:r>
      <w:r>
        <w:t>I don’t like the spacing of the client list. I would rather see more data on the screen.</w:t>
      </w:r>
    </w:p>
    <w:p w14:paraId="00DD7F7D" w14:textId="77777777" w:rsidR="00C67421" w:rsidRDefault="00C67421">
      <w:pPr>
        <w:pStyle w:val="CommentText"/>
      </w:pPr>
    </w:p>
    <w:p w14:paraId="4C70884B" w14:textId="77777777" w:rsidR="00C67421" w:rsidRDefault="00C67421">
      <w:pPr>
        <w:pStyle w:val="CommentText"/>
      </w:pPr>
      <w:r>
        <w:t>I don’t think that Add User belongs on the filter/search screen.</w:t>
      </w:r>
    </w:p>
    <w:p w14:paraId="142993B2" w14:textId="77777777" w:rsidR="00C67421" w:rsidRDefault="00C67421">
      <w:pPr>
        <w:pStyle w:val="CommentText"/>
      </w:pPr>
    </w:p>
    <w:p w14:paraId="1A13C891" w14:textId="77777777" w:rsidR="00C67421" w:rsidRDefault="00C67421">
      <w:pPr>
        <w:pStyle w:val="CommentText"/>
      </w:pPr>
      <w:r>
        <w:t>I assume the print icon allows a print out of client list results based on filters.</w:t>
      </w:r>
    </w:p>
  </w:comment>
  <w:comment w:id="75" w:author="Dev" w:date="2015-02-25T19:22:00Z" w:initials="K">
    <w:p w14:paraId="67464586" w14:textId="77777777" w:rsidR="00C67421" w:rsidRDefault="00C67421" w:rsidP="007760BE">
      <w:pPr>
        <w:pStyle w:val="CommentText"/>
      </w:pPr>
      <w:r>
        <w:rPr>
          <w:rStyle w:val="CommentReference"/>
        </w:rPr>
        <w:annotationRef/>
      </w:r>
      <w:r>
        <w:rPr>
          <w:rStyle w:val="CommentReference"/>
        </w:rPr>
        <w:annotationRef/>
      </w:r>
      <w:r>
        <w:t>Spacing of clients list reorganized. Add User button removed.</w:t>
      </w:r>
    </w:p>
    <w:p w14:paraId="0DE60717" w14:textId="77777777" w:rsidR="00C67421" w:rsidRDefault="00C67421" w:rsidP="007760BE">
      <w:pPr>
        <w:pStyle w:val="CommentText"/>
      </w:pPr>
    </w:p>
    <w:p w14:paraId="4CAAB5ED" w14:textId="77777777" w:rsidR="00C67421" w:rsidRDefault="00C67421" w:rsidP="007760BE">
      <w:pPr>
        <w:pStyle w:val="CommentText"/>
      </w:pPr>
      <w:r>
        <w:t>Yes:Print icon prints the list output.</w:t>
      </w:r>
    </w:p>
    <w:p w14:paraId="4362C4B2" w14:textId="3F20C585" w:rsidR="00C67421" w:rsidRDefault="00C67421">
      <w:pPr>
        <w:pStyle w:val="CommentText"/>
      </w:pPr>
    </w:p>
  </w:comment>
  <w:comment w:id="89" w:author="Jennifer Turner" w:date="2015-02-19T10:11:00Z" w:initials="JT">
    <w:p w14:paraId="04021F4C" w14:textId="77777777" w:rsidR="00C67421" w:rsidRDefault="00C67421">
      <w:pPr>
        <w:pStyle w:val="CommentText"/>
      </w:pPr>
      <w:r>
        <w:rPr>
          <w:rStyle w:val="CommentReference"/>
        </w:rPr>
        <w:annotationRef/>
      </w:r>
      <w:r>
        <w:t>Fine.</w:t>
      </w:r>
    </w:p>
  </w:comment>
  <w:comment w:id="90" w:author="Jennifer Turner" w:date="2015-02-19T10:12:00Z" w:initials="JT">
    <w:p w14:paraId="6077580F" w14:textId="77777777" w:rsidR="00C67421" w:rsidRDefault="00C67421">
      <w:pPr>
        <w:pStyle w:val="CommentText"/>
      </w:pPr>
      <w:r>
        <w:rPr>
          <w:rStyle w:val="CommentReference"/>
        </w:rPr>
        <w:annotationRef/>
      </w:r>
      <w:r>
        <w:t>The first item’s spacing seems off.</w:t>
      </w:r>
    </w:p>
    <w:p w14:paraId="5D7A3328" w14:textId="77777777" w:rsidR="00C67421" w:rsidRDefault="00C67421">
      <w:pPr>
        <w:pStyle w:val="CommentText"/>
      </w:pPr>
    </w:p>
    <w:p w14:paraId="34095B1A" w14:textId="77777777" w:rsidR="00C67421" w:rsidRDefault="00C67421">
      <w:pPr>
        <w:pStyle w:val="CommentText"/>
      </w:pPr>
      <w:r>
        <w:t>I like the last file and files/month additions. It might be nice to have a historical files/month and a ytd files/month to compare or a previous year-to-date versus current year-to-date. Last Journal could easily be sacrificed for more pertinent data.</w:t>
      </w:r>
    </w:p>
    <w:p w14:paraId="65F8B88E" w14:textId="77777777" w:rsidR="00C67421" w:rsidRDefault="00C67421">
      <w:pPr>
        <w:pStyle w:val="CommentText"/>
      </w:pPr>
    </w:p>
    <w:p w14:paraId="11CCFDB3" w14:textId="77777777" w:rsidR="00C67421" w:rsidRDefault="00C67421">
      <w:pPr>
        <w:pStyle w:val="CommentText"/>
      </w:pPr>
      <w:r>
        <w:t>Again, Add User seems out of place.</w:t>
      </w:r>
    </w:p>
  </w:comment>
  <w:comment w:id="98" w:author="Dev" w:date="2015-02-25T19:22:00Z" w:initials="K">
    <w:p w14:paraId="322DDBD6" w14:textId="77777777" w:rsidR="00C67421" w:rsidRDefault="00C67421" w:rsidP="007760BE">
      <w:pPr>
        <w:pStyle w:val="CommentText"/>
      </w:pPr>
      <w:r>
        <w:rPr>
          <w:rStyle w:val="CommentReference"/>
        </w:rPr>
        <w:annotationRef/>
      </w:r>
    </w:p>
    <w:p w14:paraId="24AD94B0" w14:textId="2457678D" w:rsidR="00C67421" w:rsidRDefault="00C67421" w:rsidP="007760BE">
      <w:pPr>
        <w:pStyle w:val="CommentText"/>
      </w:pPr>
      <w:r>
        <w:rPr>
          <w:rStyle w:val="CommentReference"/>
        </w:rPr>
        <w:annotationRef/>
      </w:r>
      <w:r>
        <w:t>Revised according to comments but actual function needs database modification.</w:t>
      </w:r>
    </w:p>
    <w:p w14:paraId="6F05C5AD" w14:textId="4B7D658C" w:rsidR="00C67421" w:rsidRDefault="00C67421">
      <w:pPr>
        <w:pStyle w:val="CommentText"/>
      </w:pPr>
    </w:p>
  </w:comment>
  <w:comment w:id="108" w:author="Jennifer Turner" w:date="2015-02-19T10:15:00Z" w:initials="JT">
    <w:p w14:paraId="002D74E7" w14:textId="77777777" w:rsidR="00C67421" w:rsidRDefault="00C67421">
      <w:pPr>
        <w:pStyle w:val="CommentText"/>
      </w:pPr>
      <w:r>
        <w:rPr>
          <w:rStyle w:val="CommentReference"/>
        </w:rPr>
        <w:annotationRef/>
      </w:r>
      <w:r>
        <w:t>When we add files, it is for a specific client or even client location. This interface gives no indication of to which client the file is being added.</w:t>
      </w:r>
    </w:p>
  </w:comment>
  <w:comment w:id="109" w:author="Dev" w:date="2015-02-25T19:22:00Z" w:initials="K">
    <w:p w14:paraId="7F9BA59D" w14:textId="77777777" w:rsidR="00C67421" w:rsidRDefault="00C67421" w:rsidP="007760BE">
      <w:pPr>
        <w:pStyle w:val="CommentText"/>
      </w:pPr>
      <w:r>
        <w:rPr>
          <w:rStyle w:val="CommentReference"/>
        </w:rPr>
        <w:annotationRef/>
      </w:r>
      <w:r>
        <w:t>Added Client Code/Location.</w:t>
      </w:r>
    </w:p>
    <w:p w14:paraId="6851BCA2" w14:textId="22BE7502" w:rsidR="00C67421" w:rsidRDefault="00C67421">
      <w:pPr>
        <w:pStyle w:val="CommentText"/>
      </w:pPr>
    </w:p>
  </w:comment>
  <w:comment w:id="111" w:author="Jennifer Turner" w:date="2015-02-19T10:16:00Z" w:initials="JT">
    <w:p w14:paraId="6AEA7039" w14:textId="77777777" w:rsidR="00C67421" w:rsidRDefault="00C67421">
      <w:pPr>
        <w:pStyle w:val="CommentText"/>
      </w:pPr>
      <w:r>
        <w:rPr>
          <w:rStyle w:val="CommentReference"/>
        </w:rPr>
        <w:annotationRef/>
      </w:r>
      <w:r>
        <w:t>Don’t understand “select a status”</w:t>
      </w:r>
    </w:p>
    <w:p w14:paraId="3EE01E4A" w14:textId="77777777" w:rsidR="00C67421" w:rsidRDefault="00C67421">
      <w:pPr>
        <w:pStyle w:val="CommentText"/>
      </w:pPr>
    </w:p>
    <w:p w14:paraId="36F6CE2E" w14:textId="77777777" w:rsidR="00C67421" w:rsidRDefault="00C67421">
      <w:pPr>
        <w:pStyle w:val="CommentText"/>
      </w:pPr>
      <w:r>
        <w:t>Hard to give comment on this otherwise as we’ve never used this at PurCo. SDI has a General 1 and General 2.</w:t>
      </w:r>
    </w:p>
    <w:p w14:paraId="3550979F" w14:textId="77777777" w:rsidR="00C67421" w:rsidRDefault="00C67421">
      <w:pPr>
        <w:pStyle w:val="CommentText"/>
      </w:pPr>
    </w:p>
    <w:p w14:paraId="6FD59197" w14:textId="77777777" w:rsidR="00C67421" w:rsidRDefault="00C67421">
      <w:pPr>
        <w:pStyle w:val="CommentText"/>
      </w:pPr>
      <w:r>
        <w:t xml:space="preserve">Client notes in general are probably not used as much as they should be.  </w:t>
      </w:r>
    </w:p>
  </w:comment>
  <w:comment w:id="112" w:author="Dev" w:date="2015-02-25T19:22:00Z" w:initials="K">
    <w:p w14:paraId="151D937C" w14:textId="77777777" w:rsidR="00C67421" w:rsidRDefault="00C67421" w:rsidP="007760BE">
      <w:pPr>
        <w:pStyle w:val="CommentText"/>
      </w:pPr>
      <w:r>
        <w:rPr>
          <w:rStyle w:val="CommentReference"/>
        </w:rPr>
        <w:annotationRef/>
      </w:r>
      <w:r>
        <w:t>Removed “select a status”</w:t>
      </w:r>
    </w:p>
    <w:p w14:paraId="18C96991" w14:textId="01E3A42A" w:rsidR="00C67421" w:rsidRDefault="00C67421">
      <w:pPr>
        <w:pStyle w:val="CommentText"/>
      </w:pPr>
    </w:p>
  </w:comment>
  <w:comment w:id="151" w:author="Jennifer Turner" w:date="2015-02-19T11:43:00Z" w:initials="JT">
    <w:p w14:paraId="6F3F3E18" w14:textId="77777777" w:rsidR="00C67421" w:rsidRDefault="00C67421">
      <w:pPr>
        <w:pStyle w:val="CommentText"/>
      </w:pPr>
      <w:r>
        <w:rPr>
          <w:rStyle w:val="CommentReference"/>
        </w:rPr>
        <w:annotationRef/>
      </w:r>
      <w:r>
        <w:t>Again, in general, I would rather see more data on my screen, but that’s minor.</w:t>
      </w:r>
    </w:p>
    <w:p w14:paraId="683E22D1" w14:textId="77777777" w:rsidR="00C67421" w:rsidRDefault="00C67421">
      <w:pPr>
        <w:pStyle w:val="CommentText"/>
      </w:pPr>
    </w:p>
    <w:p w14:paraId="32CA8EC2" w14:textId="77777777" w:rsidR="00C67421" w:rsidRDefault="00C67421">
      <w:pPr>
        <w:pStyle w:val="CommentText"/>
      </w:pPr>
      <w:r>
        <w:t>One thing I’ve always wanted on the new claim entry screen is the ability to add an entire client code rather than having to deal with two separate fields. Maybe that doesn’t work now with how there’s a hierarchy with the client code set up.</w:t>
      </w:r>
    </w:p>
    <w:p w14:paraId="1FD3725C" w14:textId="77777777" w:rsidR="00C67421" w:rsidRDefault="00C67421">
      <w:pPr>
        <w:pStyle w:val="CommentText"/>
      </w:pPr>
    </w:p>
    <w:p w14:paraId="0DD6EAA6" w14:textId="77777777" w:rsidR="00C67421" w:rsidRDefault="00C67421">
      <w:pPr>
        <w:pStyle w:val="CommentText"/>
      </w:pPr>
      <w:r>
        <w:t>Speaking of the client code hierarchy, I’m not clear on whether or not we explained a problem we’ve had that needs to be solved in this re-write and that is the issue of clients that are dual branded. For example, Dollar/Thrifty or Avis/Budget, or National/Alamo. They all want access to their claim data, reports, etc. for both brands without having separate log ins. One way to solve that would be an additional level of hierarchy at the corporate level.</w:t>
      </w:r>
    </w:p>
    <w:p w14:paraId="08F490C4" w14:textId="77777777" w:rsidR="00C67421" w:rsidRDefault="00C67421">
      <w:pPr>
        <w:pStyle w:val="CommentText"/>
      </w:pPr>
    </w:p>
    <w:p w14:paraId="296253FF" w14:textId="77777777" w:rsidR="00C67421" w:rsidRDefault="00C67421">
      <w:pPr>
        <w:pStyle w:val="CommentText"/>
      </w:pPr>
      <w:r>
        <w:t>I do know that we had mentioned a preference for the default assigned employee to be New Claims so that it ends up in the pool of claims to be assigned. If we are handling claim assignment a different way, maybe this isn’t a problem.</w:t>
      </w:r>
    </w:p>
    <w:p w14:paraId="3C3D183B" w14:textId="77777777" w:rsidR="00C67421" w:rsidRDefault="00C67421">
      <w:pPr>
        <w:pStyle w:val="CommentText"/>
      </w:pPr>
    </w:p>
    <w:p w14:paraId="0ED76AED" w14:textId="77777777" w:rsidR="00C67421" w:rsidRDefault="00C67421">
      <w:pPr>
        <w:pStyle w:val="CommentText"/>
      </w:pPr>
      <w:r>
        <w:t>Caption is wrong. This is new claim entry.</w:t>
      </w:r>
    </w:p>
  </w:comment>
  <w:comment w:id="152" w:author="Dev" w:date="2015-02-25T19:21:00Z" w:initials="K">
    <w:p w14:paraId="16C8964F" w14:textId="77777777" w:rsidR="00C67421" w:rsidRDefault="00C67421" w:rsidP="00BB2888">
      <w:pPr>
        <w:pStyle w:val="CommentText"/>
      </w:pPr>
      <w:r>
        <w:rPr>
          <w:rStyle w:val="CommentReference"/>
        </w:rPr>
        <w:annotationRef/>
      </w:r>
      <w:r>
        <w:t>At this moment redesigned and more legible format is presented.</w:t>
      </w:r>
    </w:p>
    <w:p w14:paraId="283B14B1" w14:textId="77777777" w:rsidR="00C67421" w:rsidRDefault="00C67421" w:rsidP="00BB2888">
      <w:pPr>
        <w:pStyle w:val="CommentText"/>
      </w:pPr>
    </w:p>
    <w:p w14:paraId="7D95826B" w14:textId="77777777" w:rsidR="00C67421" w:rsidRDefault="00C67421" w:rsidP="00BB2888">
      <w:pPr>
        <w:pStyle w:val="CommentText"/>
      </w:pPr>
      <w:r>
        <w:t>For code hierarchy and functional changes, we can try for best ideas while redesigning database.</w:t>
      </w:r>
    </w:p>
    <w:p w14:paraId="6BB944F2" w14:textId="77777777" w:rsidR="00C67421" w:rsidRDefault="00C67421" w:rsidP="00BB2888">
      <w:pPr>
        <w:pStyle w:val="CommentText"/>
      </w:pPr>
    </w:p>
    <w:p w14:paraId="3D96DE57" w14:textId="77777777" w:rsidR="00C67421" w:rsidRDefault="00C67421" w:rsidP="00BB2888">
      <w:pPr>
        <w:pStyle w:val="CommentText"/>
      </w:pPr>
      <w:r>
        <w:t>Employee assignment on top right.</w:t>
      </w:r>
    </w:p>
    <w:p w14:paraId="5FDC9522" w14:textId="77777777" w:rsidR="00C67421" w:rsidRDefault="00C67421" w:rsidP="00BB2888">
      <w:pPr>
        <w:pStyle w:val="CommentText"/>
      </w:pPr>
    </w:p>
    <w:p w14:paraId="2C5217EA" w14:textId="77777777" w:rsidR="00C67421" w:rsidRDefault="00C67421" w:rsidP="00BB2888">
      <w:pPr>
        <w:pStyle w:val="CommentText"/>
      </w:pPr>
      <w:r>
        <w:t>Caption is corrected.</w:t>
      </w:r>
    </w:p>
    <w:p w14:paraId="506DCBB6" w14:textId="1F2CDA8A" w:rsidR="00C67421" w:rsidRDefault="00C67421">
      <w:pPr>
        <w:pStyle w:val="CommentText"/>
      </w:pPr>
    </w:p>
  </w:comment>
  <w:comment w:id="165" w:author="Jennifer Turner" w:date="2015-02-19T11:08:00Z" w:initials="JT">
    <w:p w14:paraId="792DB141" w14:textId="77777777" w:rsidR="00C67421" w:rsidRDefault="00C67421">
      <w:pPr>
        <w:pStyle w:val="CommentText"/>
      </w:pPr>
      <w:r>
        <w:rPr>
          <w:rStyle w:val="CommentReference"/>
        </w:rPr>
        <w:annotationRef/>
      </w:r>
      <w:r>
        <w:t>Same comment:  I’d rather see more of my claims than such a large filter area.</w:t>
      </w:r>
    </w:p>
  </w:comment>
  <w:comment w:id="164" w:author="Dev" w:date="2015-02-25T19:24:00Z" w:initials="K">
    <w:p w14:paraId="7C2D4CF9" w14:textId="77777777" w:rsidR="00C67421" w:rsidRDefault="00C67421" w:rsidP="007760BE">
      <w:pPr>
        <w:pStyle w:val="CommentText"/>
      </w:pPr>
      <w:r>
        <w:rPr>
          <w:rStyle w:val="CommentReference"/>
        </w:rPr>
        <w:annotationRef/>
      </w:r>
      <w:r>
        <w:rPr>
          <w:rStyle w:val="CommentReference"/>
        </w:rPr>
        <w:annotationRef/>
      </w:r>
      <w:r>
        <w:t>Redesigned screen with more display area and functional icons.</w:t>
      </w:r>
    </w:p>
    <w:p w14:paraId="3BD97A5C" w14:textId="2137FE8E" w:rsidR="00C67421" w:rsidRDefault="00C67421">
      <w:pPr>
        <w:pStyle w:val="CommentText"/>
      </w:pPr>
    </w:p>
  </w:comment>
  <w:comment w:id="177" w:author="Dev" w:date="2015-02-25T19:24:00Z" w:initials="K">
    <w:p w14:paraId="1A3BE304" w14:textId="657D565B" w:rsidR="00C67421" w:rsidRDefault="00C67421">
      <w:pPr>
        <w:pStyle w:val="CommentText"/>
      </w:pPr>
      <w:r>
        <w:rPr>
          <w:rStyle w:val="CommentReference"/>
        </w:rPr>
        <w:annotationRef/>
      </w:r>
      <w:r>
        <w:t>Better view</w:t>
      </w:r>
      <w:r>
        <w:rPr>
          <w:vanish/>
        </w:rPr>
        <w:cr/>
        <w:t>anage role assignment here and initially can be done in profile set-up.</w:t>
      </w:r>
      <w:r>
        <w:rPr>
          <w:vanish/>
        </w:rPr>
        <w:cr/>
        <w:t>anted temporarily.</w:t>
      </w:r>
      <w:r>
        <w:rPr>
          <w:vanish/>
        </w:rPr>
        <w:cr/>
        <w:t>hese.ise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78" w:author="Jennifer Turner" w:date="2015-02-19T11:10:00Z" w:initials="JT">
    <w:p w14:paraId="68F5FC6D" w14:textId="77777777" w:rsidR="00C67421" w:rsidRDefault="00C67421">
      <w:pPr>
        <w:pStyle w:val="CommentText"/>
      </w:pPr>
      <w:r>
        <w:rPr>
          <w:rStyle w:val="CommentReference"/>
        </w:rPr>
        <w:annotationRef/>
      </w:r>
      <w:r>
        <w:t>So click to edit?</w:t>
      </w:r>
    </w:p>
    <w:p w14:paraId="3FE1DE81" w14:textId="77777777" w:rsidR="00C67421" w:rsidRDefault="00C67421">
      <w:pPr>
        <w:pStyle w:val="CommentText"/>
      </w:pPr>
    </w:p>
    <w:p w14:paraId="5721CCD5" w14:textId="77777777" w:rsidR="00C67421" w:rsidRDefault="00C67421">
      <w:pPr>
        <w:pStyle w:val="CommentText"/>
      </w:pPr>
      <w:r>
        <w:t>Noticing the floating first line again (spacing)</w:t>
      </w:r>
    </w:p>
  </w:comment>
  <w:comment w:id="179" w:author="Jennifer Turner" w:date="2015-02-19T11:11:00Z" w:initials="JT">
    <w:p w14:paraId="46BBFCA4" w14:textId="77777777" w:rsidR="00C67421" w:rsidRDefault="00C67421">
      <w:pPr>
        <w:pStyle w:val="CommentText"/>
      </w:pPr>
      <w:r>
        <w:rPr>
          <w:rStyle w:val="CommentReference"/>
        </w:rPr>
        <w:annotationRef/>
      </w:r>
      <w:r>
        <w:t>Would be better example if there were data. Will add screen shot below.</w:t>
      </w:r>
    </w:p>
    <w:p w14:paraId="34D803AF" w14:textId="77777777" w:rsidR="00C67421" w:rsidRDefault="00C67421">
      <w:pPr>
        <w:pStyle w:val="CommentText"/>
      </w:pPr>
    </w:p>
    <w:p w14:paraId="5E121DD3" w14:textId="77E21456" w:rsidR="00C67421" w:rsidRDefault="00C67421">
      <w:pPr>
        <w:pStyle w:val="CommentText"/>
      </w:pPr>
      <w:r>
        <w:t>This would be a good point to see integration with payment plan module. Current view provides for Claim #, Last Payment, Last Payment Source, Last Payment Amount, Last Worked Date. It would also be good to see the parameters of the plan:  due date and payment amount per note. Maybe indication if recurring credit card payments had been set up.</w:t>
      </w:r>
    </w:p>
  </w:comment>
  <w:comment w:id="180" w:author="Dev" w:date="2015-02-25T19:24:00Z" w:initials="K">
    <w:p w14:paraId="1750ECEF" w14:textId="77777777" w:rsidR="00C67421" w:rsidRDefault="00C67421" w:rsidP="007760BE">
      <w:pPr>
        <w:pStyle w:val="CommentText"/>
      </w:pPr>
      <w:r>
        <w:rPr>
          <w:rStyle w:val="CommentReference"/>
        </w:rPr>
        <w:annotationRef/>
      </w:r>
      <w:r>
        <w:t xml:space="preserve">Revised with given data from current CMS. </w:t>
      </w:r>
    </w:p>
    <w:p w14:paraId="4924A14A" w14:textId="1D4C687B" w:rsidR="00C67421" w:rsidRDefault="00C67421">
      <w:pPr>
        <w:pStyle w:val="CommentText"/>
      </w:pPr>
    </w:p>
  </w:comment>
  <w:comment w:id="208" w:author="Jennifer Turner" w:date="2015-02-19T11:15:00Z" w:initials="JT">
    <w:p w14:paraId="74489E77" w14:textId="77777777" w:rsidR="00C67421" w:rsidRDefault="00C67421">
      <w:pPr>
        <w:pStyle w:val="CommentText"/>
      </w:pPr>
      <w:r>
        <w:rPr>
          <w:rStyle w:val="CommentReference"/>
        </w:rPr>
        <w:annotationRef/>
      </w:r>
      <w:r>
        <w:t>Same comment:  want to see more results of search rather than so much space for filters.</w:t>
      </w:r>
    </w:p>
    <w:p w14:paraId="20F43DAF" w14:textId="77777777" w:rsidR="00C67421" w:rsidRDefault="00C67421">
      <w:pPr>
        <w:pStyle w:val="CommentText"/>
      </w:pPr>
    </w:p>
    <w:p w14:paraId="54EF1F31" w14:textId="77777777" w:rsidR="00C67421" w:rsidRDefault="00C67421">
      <w:pPr>
        <w:pStyle w:val="CommentText"/>
      </w:pPr>
      <w:r>
        <w:t>May want to add additional search parameters, esp. for clients with custom data (esp SDI).</w:t>
      </w:r>
    </w:p>
    <w:p w14:paraId="748C729D" w14:textId="77777777" w:rsidR="00C67421" w:rsidRDefault="00C67421">
      <w:pPr>
        <w:pStyle w:val="CommentText"/>
      </w:pPr>
    </w:p>
    <w:p w14:paraId="4B15ECBE" w14:textId="77777777" w:rsidR="00C67421" w:rsidRDefault="00C67421">
      <w:pPr>
        <w:pStyle w:val="CommentText"/>
      </w:pPr>
      <w:r>
        <w:t>Need to remember down the line to discuss how we want searching to work (and/or/partial/beginning field or anywhere/punctuation/</w:t>
      </w:r>
      <w:r w:rsidRPr="00AB55DD">
        <w:t xml:space="preserve"> </w:t>
      </w:r>
      <w:r>
        <w:t>which involved parties /etc)</w:t>
      </w:r>
    </w:p>
    <w:p w14:paraId="23280AAB" w14:textId="77777777" w:rsidR="00C67421" w:rsidRDefault="00C67421">
      <w:pPr>
        <w:pStyle w:val="CommentText"/>
      </w:pPr>
    </w:p>
  </w:comment>
  <w:comment w:id="209" w:author="Dev" w:date="2015-02-25T19:24:00Z" w:initials="K">
    <w:p w14:paraId="5300FA05" w14:textId="5E7919D2" w:rsidR="00C67421" w:rsidRDefault="00C67421">
      <w:pPr>
        <w:pStyle w:val="CommentText"/>
      </w:pPr>
      <w:r>
        <w:rPr>
          <w:rStyle w:val="CommentReference"/>
        </w:rPr>
        <w:annotationRef/>
      </w:r>
      <w:r>
        <w:t>Side scroll and more space for results vertically</w:t>
      </w:r>
    </w:p>
  </w:comment>
  <w:comment w:id="210" w:author="Jennifer Turner" w:date="2015-02-19T11:22:00Z" w:initials="JT">
    <w:p w14:paraId="522E0D33" w14:textId="77777777" w:rsidR="00C67421" w:rsidRDefault="00C67421">
      <w:pPr>
        <w:pStyle w:val="CommentText"/>
      </w:pPr>
      <w:r>
        <w:rPr>
          <w:rStyle w:val="CommentReference"/>
        </w:rPr>
        <w:annotationRef/>
      </w:r>
      <w:r>
        <w:t>Showing data might help with the context here. I will insert a screen shot below.</w:t>
      </w:r>
    </w:p>
  </w:comment>
  <w:comment w:id="211" w:author="Dev" w:date="2015-02-25T19:25:00Z" w:initials="K">
    <w:p w14:paraId="19F0904A" w14:textId="77777777" w:rsidR="00C67421" w:rsidRDefault="00C67421" w:rsidP="007760BE">
      <w:pPr>
        <w:pStyle w:val="CommentText"/>
      </w:pPr>
      <w:r>
        <w:rPr>
          <w:rStyle w:val="CommentReference"/>
        </w:rPr>
        <w:annotationRef/>
      </w:r>
      <w:r>
        <w:rPr>
          <w:rStyle w:val="CommentReference"/>
        </w:rPr>
        <w:annotationRef/>
      </w:r>
      <w:r>
        <w:t>Data shown.</w:t>
      </w:r>
    </w:p>
    <w:p w14:paraId="3A9A07ED" w14:textId="422ED6BB" w:rsidR="00C67421" w:rsidRDefault="00C67421">
      <w:pPr>
        <w:pStyle w:val="CommentText"/>
      </w:pPr>
    </w:p>
  </w:comment>
  <w:comment w:id="213" w:author="Dev" w:date="2015-02-25T19:26:00Z" w:initials="K">
    <w:p w14:paraId="644D4395" w14:textId="77777777" w:rsidR="00C67421" w:rsidRDefault="00C67421" w:rsidP="007760BE">
      <w:pPr>
        <w:pStyle w:val="CommentText"/>
      </w:pPr>
      <w:r>
        <w:rPr>
          <w:rStyle w:val="CommentReference"/>
        </w:rPr>
        <w:annotationRef/>
      </w:r>
      <w:r>
        <w:rPr>
          <w:rStyle w:val="CommentReference"/>
        </w:rPr>
        <w:annotationRef/>
      </w:r>
      <w:r>
        <w:t>Data shown.</w:t>
      </w:r>
    </w:p>
    <w:p w14:paraId="6FD13721" w14:textId="483CEC97" w:rsidR="00C67421" w:rsidRDefault="00C67421">
      <w:pPr>
        <w:pStyle w:val="CommentText"/>
      </w:pPr>
    </w:p>
  </w:comment>
  <w:comment w:id="214" w:author="Jennifer Turner" w:date="2015-02-19T15:15:00Z" w:initials="JT">
    <w:p w14:paraId="3507A290" w14:textId="77777777" w:rsidR="00C67421" w:rsidRDefault="00C67421">
      <w:pPr>
        <w:pStyle w:val="CommentText"/>
      </w:pPr>
      <w:r>
        <w:rPr>
          <w:rStyle w:val="CommentReference"/>
        </w:rPr>
        <w:annotationRef/>
      </w:r>
      <w:r>
        <w:t>I would think some pre-canned action items would be good here. Also the ability for an employee to add their own frequently used action items in language that makes sense to them.</w:t>
      </w:r>
    </w:p>
  </w:comment>
  <w:comment w:id="216" w:author="Dev" w:date="2015-02-25T19:27:00Z" w:initials="K">
    <w:p w14:paraId="19DCE7EB" w14:textId="4AB9E73B" w:rsidR="00C67421" w:rsidRDefault="00C67421">
      <w:pPr>
        <w:pStyle w:val="CommentText"/>
      </w:pPr>
      <w:r>
        <w:rPr>
          <w:rStyle w:val="CommentReference"/>
        </w:rPr>
        <w:annotationRef/>
      </w:r>
    </w:p>
  </w:comment>
  <w:comment w:id="217" w:author="Jennifer Turner" w:date="2015-02-19T15:17:00Z" w:initials="JT">
    <w:p w14:paraId="00F43F77" w14:textId="77777777" w:rsidR="00C67421" w:rsidRDefault="00C67421">
      <w:pPr>
        <w:pStyle w:val="CommentText"/>
      </w:pPr>
      <w:r>
        <w:rPr>
          <w:rStyle w:val="CommentReference"/>
        </w:rPr>
        <w:annotationRef/>
      </w:r>
      <w:r>
        <w:t>Not much to see here but assume will work like current set up.</w:t>
      </w:r>
    </w:p>
    <w:p w14:paraId="353360D8" w14:textId="77777777" w:rsidR="00C67421" w:rsidRDefault="00C67421">
      <w:pPr>
        <w:pStyle w:val="CommentText"/>
      </w:pPr>
    </w:p>
    <w:p w14:paraId="0F17032F" w14:textId="77777777" w:rsidR="00C67421" w:rsidRDefault="00C67421">
      <w:pPr>
        <w:pStyle w:val="CommentText"/>
      </w:pPr>
      <w:r>
        <w:t>One thing that would be nice to incorporate in this module is the ability to see where a particular footer or header is used for which letters. That comment, of course, is based on current CMS. If there’s a better way to make these letter templates work, then great.</w:t>
      </w:r>
    </w:p>
  </w:comment>
  <w:comment w:id="218" w:author="Dev" w:date="2015-02-25T19:27:00Z" w:initials="K">
    <w:p w14:paraId="68796176" w14:textId="77777777" w:rsidR="00C67421" w:rsidRDefault="00C67421" w:rsidP="006257D4">
      <w:pPr>
        <w:pStyle w:val="CommentText"/>
      </w:pPr>
      <w:r>
        <w:rPr>
          <w:rStyle w:val="CommentReference"/>
        </w:rPr>
        <w:annotationRef/>
      </w:r>
      <w:r>
        <w:rPr>
          <w:rStyle w:val="CommentReference"/>
        </w:rPr>
        <w:annotationRef/>
      </w:r>
      <w:r>
        <w:t>Redesigned with new information and improved looks.</w:t>
      </w:r>
    </w:p>
    <w:p w14:paraId="6E559FE2" w14:textId="65E39FE1" w:rsidR="00C67421" w:rsidRDefault="00C67421">
      <w:pPr>
        <w:pStyle w:val="CommentText"/>
      </w:pPr>
    </w:p>
  </w:comment>
  <w:comment w:id="223" w:author="Dev" w:date="2015-02-25T19:27:00Z" w:initials="K">
    <w:p w14:paraId="6CFA9AFE" w14:textId="77777777" w:rsidR="00C67421" w:rsidRDefault="00C67421" w:rsidP="006257D4">
      <w:pPr>
        <w:pStyle w:val="CommentText"/>
      </w:pPr>
      <w:r>
        <w:rPr>
          <w:rStyle w:val="CommentReference"/>
        </w:rPr>
        <w:annotationRef/>
      </w:r>
      <w:r>
        <w:t>Intended duplicate</w:t>
      </w:r>
    </w:p>
    <w:p w14:paraId="06445E46" w14:textId="07E1655F" w:rsidR="00C67421" w:rsidRDefault="00C67421">
      <w:pPr>
        <w:pStyle w:val="CommentText"/>
      </w:pPr>
    </w:p>
  </w:comment>
  <w:comment w:id="224" w:author="Jennifer Turner" w:date="2015-02-19T13:00:00Z" w:initials="jt">
    <w:p w14:paraId="00E1D059" w14:textId="77777777" w:rsidR="00C67421" w:rsidRDefault="00C67421">
      <w:pPr>
        <w:pStyle w:val="CommentText"/>
      </w:pPr>
      <w:r>
        <w:rPr>
          <w:rStyle w:val="CommentReference"/>
        </w:rPr>
        <w:annotationRef/>
      </w:r>
      <w:r>
        <w:t>This is a duplicate of the first wireframe in this document.</w:t>
      </w:r>
    </w:p>
  </w:comment>
  <w:comment w:id="226" w:author="Jennifer Turner" w:date="2015-02-19T13:01:00Z" w:initials="jt">
    <w:p w14:paraId="72028CE1" w14:textId="77777777" w:rsidR="00C67421" w:rsidRDefault="00C67421">
      <w:pPr>
        <w:pStyle w:val="CommentText"/>
      </w:pPr>
      <w:r>
        <w:rPr>
          <w:rStyle w:val="CommentReference"/>
        </w:rPr>
        <w:annotationRef/>
      </w:r>
      <w:r>
        <w:t>Fine. Assume there will be additional interface for additional data. (just noticed that caption does indicate that)</w:t>
      </w:r>
    </w:p>
  </w:comment>
  <w:comment w:id="227" w:author="Dev" w:date="2015-02-25T19:27:00Z" w:initials="K">
    <w:p w14:paraId="10210E83" w14:textId="77777777" w:rsidR="00C67421" w:rsidRDefault="00C67421" w:rsidP="006257D4">
      <w:pPr>
        <w:pStyle w:val="CommentText"/>
      </w:pPr>
      <w:r>
        <w:rPr>
          <w:rStyle w:val="CommentReference"/>
        </w:rPr>
        <w:annotationRef/>
      </w:r>
      <w:r>
        <w:t>As advised.</w:t>
      </w:r>
    </w:p>
    <w:p w14:paraId="0739A56B" w14:textId="498BB810" w:rsidR="00C67421" w:rsidRDefault="00C67421">
      <w:pPr>
        <w:pStyle w:val="CommentText"/>
      </w:pPr>
    </w:p>
  </w:comment>
  <w:comment w:id="228" w:author="Jennifer Turner" w:date="2015-02-19T13:03:00Z" w:initials="jt">
    <w:p w14:paraId="66E3922E" w14:textId="77777777" w:rsidR="00C67421" w:rsidRDefault="00C67421">
      <w:pPr>
        <w:pStyle w:val="CommentText"/>
      </w:pPr>
      <w:r>
        <w:rPr>
          <w:rStyle w:val="CommentReference"/>
        </w:rPr>
        <w:annotationRef/>
      </w:r>
      <w:r>
        <w:t xml:space="preserve">No need for a Signup button as we will be setting up the employee prior to them starting to work in CMS. </w:t>
      </w:r>
    </w:p>
    <w:p w14:paraId="436BD4D7" w14:textId="77777777" w:rsidR="00C67421" w:rsidRDefault="00C67421">
      <w:pPr>
        <w:pStyle w:val="CommentText"/>
      </w:pPr>
    </w:p>
    <w:p w14:paraId="1AD105B0" w14:textId="77777777" w:rsidR="00C67421" w:rsidRDefault="00C67421">
      <w:pPr>
        <w:pStyle w:val="CommentText"/>
      </w:pPr>
      <w:r>
        <w:t xml:space="preserve">Also, almost all employees will be in the CMS on a daily basis, so the Forgot Password button (Reset) is not necessary. </w:t>
      </w:r>
    </w:p>
  </w:comment>
  <w:comment w:id="229" w:author="Jennifer Turner" w:date="2015-02-19T13:03:00Z" w:initials="jt">
    <w:p w14:paraId="5FD3F2A6" w14:textId="77777777" w:rsidR="00C67421" w:rsidRDefault="00C67421">
      <w:pPr>
        <w:pStyle w:val="CommentText"/>
      </w:pPr>
      <w:r>
        <w:rPr>
          <w:rStyle w:val="CommentReference"/>
        </w:rPr>
        <w:annotationRef/>
      </w:r>
      <w:r>
        <w:t>Employees will be set up by sys admin (or other), so this form is not necessary. Or maybe this is a variant on 3-1.16. Wouldn’t need both.</w:t>
      </w:r>
    </w:p>
  </w:comment>
  <w:comment w:id="230" w:author="Dev" w:date="2015-02-25T19:28:00Z" w:initials="K">
    <w:p w14:paraId="63962C05" w14:textId="77777777" w:rsidR="00C67421" w:rsidRDefault="00C67421" w:rsidP="006257D4">
      <w:pPr>
        <w:pStyle w:val="CommentText"/>
      </w:pPr>
      <w:r>
        <w:rPr>
          <w:rStyle w:val="CommentReference"/>
        </w:rPr>
        <w:annotationRef/>
      </w:r>
      <w:r>
        <w:t>Removed.</w:t>
      </w:r>
    </w:p>
    <w:p w14:paraId="4950F355" w14:textId="4193F120" w:rsidR="00C67421" w:rsidRDefault="00C67421">
      <w:pPr>
        <w:pStyle w:val="CommentText"/>
      </w:pPr>
    </w:p>
  </w:comment>
  <w:comment w:id="232" w:author="Dev" w:date="2015-02-25T19:28:00Z" w:initials="K">
    <w:p w14:paraId="5499091E" w14:textId="77777777" w:rsidR="00C67421" w:rsidRDefault="00C67421" w:rsidP="006257D4">
      <w:pPr>
        <w:pStyle w:val="CommentText"/>
      </w:pPr>
      <w:r>
        <w:rPr>
          <w:rStyle w:val="CommentReference"/>
        </w:rPr>
        <w:annotationRef/>
      </w:r>
      <w:r>
        <w:t>The screen redesigned but contents are from current CMS screen. Please discuss internally and advise</w:t>
      </w:r>
    </w:p>
    <w:p w14:paraId="582574B6" w14:textId="2FFB3E7D" w:rsidR="00C67421" w:rsidRDefault="00C67421">
      <w:pPr>
        <w:pStyle w:val="CommentText"/>
      </w:pPr>
    </w:p>
  </w:comment>
  <w:comment w:id="233" w:author="Jennifer Turner" w:date="2015-02-19T15:22:00Z" w:initials="JT">
    <w:p w14:paraId="6110AF9B" w14:textId="77777777" w:rsidR="00C67421" w:rsidRDefault="00C67421">
      <w:pPr>
        <w:pStyle w:val="CommentText"/>
      </w:pPr>
      <w:r>
        <w:rPr>
          <w:rStyle w:val="CommentReference"/>
        </w:rPr>
        <w:annotationRef/>
      </w:r>
      <w:r>
        <w:t>I need more information from management about how we want this to work. I don’t understand a search that includes Claims Contacts or Claims History.</w:t>
      </w:r>
    </w:p>
    <w:p w14:paraId="582DBD53" w14:textId="77777777" w:rsidR="00C67421" w:rsidRDefault="00C67421">
      <w:pPr>
        <w:pStyle w:val="CommentText"/>
      </w:pPr>
    </w:p>
    <w:p w14:paraId="6DC50832" w14:textId="77777777" w:rsidR="00C67421" w:rsidRDefault="00C67421">
      <w:pPr>
        <w:pStyle w:val="CommentText"/>
      </w:pPr>
      <w:r>
        <w:t>What is Random Article?</w:t>
      </w:r>
    </w:p>
    <w:p w14:paraId="3AD84759" w14:textId="77777777" w:rsidR="00C67421" w:rsidRDefault="00C67421">
      <w:pPr>
        <w:pStyle w:val="CommentText"/>
      </w:pPr>
    </w:p>
    <w:p w14:paraId="1635EB70" w14:textId="77777777" w:rsidR="00C67421" w:rsidRDefault="00C67421">
      <w:pPr>
        <w:pStyle w:val="CommentText"/>
      </w:pPr>
      <w:r>
        <w:t>Probably don’t want to base this on what we already have.</w:t>
      </w:r>
    </w:p>
  </w:comment>
  <w:comment w:id="235" w:author="Jennifer Turner" w:date="2015-02-19T15:27:00Z" w:initials="JT">
    <w:p w14:paraId="2D95F3D1" w14:textId="77777777" w:rsidR="00C67421" w:rsidRDefault="00C67421">
      <w:pPr>
        <w:pStyle w:val="CommentText"/>
      </w:pPr>
      <w:r>
        <w:rPr>
          <w:rStyle w:val="CommentReference"/>
        </w:rPr>
        <w:annotationRef/>
      </w:r>
      <w:r>
        <w:t>I don’t think we want check boxes. Currently the “boxes” we have give an indication of whether or not a payment is disbursed or not or whether partially disbursed.</w:t>
      </w:r>
    </w:p>
    <w:p w14:paraId="6CB76161" w14:textId="77777777" w:rsidR="00C67421" w:rsidRDefault="00C67421">
      <w:pPr>
        <w:pStyle w:val="CommentText"/>
      </w:pPr>
    </w:p>
    <w:p w14:paraId="521FB8E1" w14:textId="77777777" w:rsidR="00C67421" w:rsidRDefault="00C67421">
      <w:pPr>
        <w:pStyle w:val="CommentText"/>
      </w:pPr>
      <w:r>
        <w:t>Personally, I would not include a calendar interface option anywhere since it’s so much quicker to enter a date than pick it from.</w:t>
      </w:r>
    </w:p>
    <w:p w14:paraId="26046648" w14:textId="77777777" w:rsidR="00C67421" w:rsidRDefault="00C67421">
      <w:pPr>
        <w:pStyle w:val="CommentText"/>
      </w:pPr>
    </w:p>
    <w:p w14:paraId="11D4AA22" w14:textId="77777777" w:rsidR="00C67421" w:rsidRDefault="00C67421">
      <w:pPr>
        <w:pStyle w:val="CommentText"/>
      </w:pPr>
      <w:r>
        <w:t xml:space="preserve">We would want to be able to see the amounts on the claim. </w:t>
      </w:r>
    </w:p>
    <w:p w14:paraId="268F82E4" w14:textId="77777777" w:rsidR="00C67421" w:rsidRDefault="00C67421">
      <w:pPr>
        <w:pStyle w:val="CommentText"/>
      </w:pPr>
    </w:p>
    <w:p w14:paraId="6A9D2291" w14:textId="77777777" w:rsidR="00C67421" w:rsidRDefault="00C67421">
      <w:pPr>
        <w:pStyle w:val="CommentText"/>
      </w:pPr>
      <w:r>
        <w:t>Again, the comment of condensing the header info, payment list, disbursement entry section.</w:t>
      </w:r>
    </w:p>
    <w:p w14:paraId="2944084B" w14:textId="77777777" w:rsidR="00C67421" w:rsidRDefault="00C67421">
      <w:pPr>
        <w:pStyle w:val="CommentText"/>
      </w:pPr>
    </w:p>
    <w:p w14:paraId="31FEE323" w14:textId="77777777" w:rsidR="00C67421" w:rsidRDefault="00C67421">
      <w:pPr>
        <w:pStyle w:val="CommentText"/>
      </w:pPr>
      <w:r>
        <w:t>Change the word “Adjuster” to “Specialist”</w:t>
      </w:r>
    </w:p>
    <w:p w14:paraId="1A5C90E8" w14:textId="77777777" w:rsidR="00C67421" w:rsidRDefault="00C67421">
      <w:pPr>
        <w:pStyle w:val="CommentText"/>
      </w:pPr>
    </w:p>
    <w:p w14:paraId="6C2FC9ED" w14:textId="77777777" w:rsidR="00C67421" w:rsidRDefault="00C67421">
      <w:pPr>
        <w:pStyle w:val="CommentText"/>
      </w:pPr>
      <w:r>
        <w:t>Assume that the claim number is a hyperlink that  will take user to claim view.</w:t>
      </w:r>
    </w:p>
    <w:p w14:paraId="00628B67" w14:textId="77777777" w:rsidR="00C67421" w:rsidRDefault="00C67421">
      <w:pPr>
        <w:pStyle w:val="CommentText"/>
      </w:pPr>
    </w:p>
    <w:p w14:paraId="5F8A9D19" w14:textId="77777777" w:rsidR="00C67421" w:rsidRDefault="00C67421">
      <w:pPr>
        <w:pStyle w:val="CommentText"/>
      </w:pPr>
      <w:r>
        <w:t>Need more focus on Disbursement Note. Perhaps as sections are adjusted it will be better placed.</w:t>
      </w:r>
    </w:p>
    <w:p w14:paraId="63B9A824" w14:textId="77777777" w:rsidR="00C67421" w:rsidRDefault="00C67421">
      <w:pPr>
        <w:pStyle w:val="CommentText"/>
      </w:pPr>
    </w:p>
    <w:p w14:paraId="6474500E" w14:textId="77777777" w:rsidR="00C67421" w:rsidRDefault="00C67421">
      <w:pPr>
        <w:pStyle w:val="CommentText"/>
      </w:pPr>
      <w:r>
        <w:t xml:space="preserve">Fix spacing of “Total Amount Due” </w:t>
      </w:r>
      <w:r>
        <w:sym w:font="Wingdings" w:char="F04A"/>
      </w:r>
    </w:p>
    <w:p w14:paraId="5D302744" w14:textId="77777777" w:rsidR="00C67421" w:rsidRDefault="00C67421">
      <w:pPr>
        <w:pStyle w:val="CommentText"/>
      </w:pPr>
    </w:p>
    <w:p w14:paraId="1B5F310D" w14:textId="77777777" w:rsidR="00C67421" w:rsidRDefault="00C67421">
      <w:pPr>
        <w:pStyle w:val="CommentText"/>
      </w:pPr>
      <w:r>
        <w:t>The Payments and Disbursed totals should pertain to this particular claim. I’m unsure where your numbers are coming from.</w:t>
      </w:r>
    </w:p>
  </w:comment>
  <w:comment w:id="236" w:author="Dev" w:date="2015-02-25T19:28:00Z" w:initials="K">
    <w:p w14:paraId="7210F2C7" w14:textId="77777777" w:rsidR="00C67421" w:rsidRDefault="00C67421" w:rsidP="006257D4">
      <w:pPr>
        <w:pStyle w:val="CommentText"/>
      </w:pPr>
      <w:r>
        <w:rPr>
          <w:rStyle w:val="CommentReference"/>
        </w:rPr>
        <w:annotationRef/>
      </w:r>
      <w:r>
        <w:t>The screen redesigned but contents are from current CMS screen. Please discuss internally and advise</w:t>
      </w:r>
    </w:p>
    <w:p w14:paraId="0DFF9739" w14:textId="21591896" w:rsidR="00C67421" w:rsidRDefault="00C67421">
      <w:pPr>
        <w:pStyle w:val="CommentText"/>
      </w:pPr>
    </w:p>
  </w:comment>
  <w:comment w:id="282" w:author="Jennifer Turner" w:date="2015-02-19T15:35:00Z" w:initials="JT">
    <w:p w14:paraId="2DE96EEE" w14:textId="77777777" w:rsidR="00C67421" w:rsidRDefault="00C67421">
      <w:pPr>
        <w:pStyle w:val="CommentText"/>
      </w:pPr>
      <w:r>
        <w:rPr>
          <w:rStyle w:val="CommentReference"/>
        </w:rPr>
        <w:annotationRef/>
      </w:r>
      <w:r>
        <w:t>This is a duplicate to 3-1.19.</w:t>
      </w:r>
    </w:p>
  </w:comment>
  <w:comment w:id="283" w:author="Dev" w:date="2015-02-25T19:28:00Z" w:initials="K">
    <w:p w14:paraId="198AF712" w14:textId="77777777" w:rsidR="00C67421" w:rsidRDefault="00C67421" w:rsidP="00B426C1">
      <w:pPr>
        <w:pStyle w:val="CommentText"/>
      </w:pPr>
      <w:r>
        <w:rPr>
          <w:rStyle w:val="CommentReference"/>
        </w:rPr>
        <w:annotationRef/>
      </w:r>
      <w:r>
        <w:rPr>
          <w:rStyle w:val="CommentReference"/>
        </w:rPr>
        <w:annotationRef/>
      </w:r>
      <w:r>
        <w:t>Yes it was accidently copied above.</w:t>
      </w:r>
    </w:p>
    <w:p w14:paraId="03352584" w14:textId="77777777" w:rsidR="00C67421" w:rsidRDefault="00C67421" w:rsidP="00B426C1">
      <w:pPr>
        <w:pStyle w:val="CommentText"/>
      </w:pPr>
    </w:p>
    <w:p w14:paraId="28ECE05E" w14:textId="77777777" w:rsidR="00C67421" w:rsidRDefault="00C67421" w:rsidP="00B426C1">
      <w:pPr>
        <w:pStyle w:val="CommentText"/>
      </w:pPr>
      <w:r>
        <w:t>Changed adjuster to specialist.</w:t>
      </w:r>
    </w:p>
    <w:p w14:paraId="22683E75" w14:textId="77777777" w:rsidR="00C67421" w:rsidRDefault="00C67421" w:rsidP="00B426C1">
      <w:pPr>
        <w:pStyle w:val="CommentText"/>
      </w:pPr>
    </w:p>
    <w:p w14:paraId="1430E3DA" w14:textId="77777777" w:rsidR="00C67421" w:rsidRDefault="00C67421" w:rsidP="00B426C1">
      <w:pPr>
        <w:pStyle w:val="CommentText"/>
      </w:pPr>
      <w:r>
        <w:t>Yes Claim # is hyperlink.</w:t>
      </w:r>
    </w:p>
    <w:p w14:paraId="32A1D167" w14:textId="77777777" w:rsidR="00C67421" w:rsidRDefault="00C67421" w:rsidP="00B426C1">
      <w:pPr>
        <w:pStyle w:val="CommentText"/>
      </w:pPr>
    </w:p>
    <w:p w14:paraId="04EB2088" w14:textId="77777777" w:rsidR="00C67421" w:rsidRDefault="00C67421" w:rsidP="00B426C1">
      <w:pPr>
        <w:pStyle w:val="CommentText"/>
      </w:pPr>
      <w:r>
        <w:t>Totals (subheading to amounts) is placed correctly.</w:t>
      </w:r>
    </w:p>
    <w:p w14:paraId="4B4BB927" w14:textId="77777777" w:rsidR="00C67421" w:rsidRDefault="00C67421" w:rsidP="00B426C1">
      <w:pPr>
        <w:pStyle w:val="CommentText"/>
      </w:pPr>
    </w:p>
    <w:p w14:paraId="330AEC67" w14:textId="77777777" w:rsidR="00C67421" w:rsidRDefault="00C67421" w:rsidP="00B426C1">
      <w:pPr>
        <w:pStyle w:val="CommentText"/>
      </w:pPr>
      <w:r>
        <w:t>Calcs are automatic.</w:t>
      </w:r>
    </w:p>
    <w:p w14:paraId="06B32B77" w14:textId="22971846" w:rsidR="00C67421" w:rsidRDefault="00C67421">
      <w:pPr>
        <w:pStyle w:val="CommentText"/>
      </w:pPr>
    </w:p>
  </w:comment>
  <w:comment w:id="304" w:author="Dev" w:date="2015-02-25T19:29:00Z" w:initials="K">
    <w:p w14:paraId="1DA947E7" w14:textId="77777777" w:rsidR="00C67421" w:rsidRDefault="00C67421" w:rsidP="00B426C1">
      <w:pPr>
        <w:pStyle w:val="CommentText"/>
      </w:pPr>
      <w:r>
        <w:rPr>
          <w:rStyle w:val="CommentReference"/>
        </w:rPr>
        <w:annotationRef/>
      </w:r>
      <w:r>
        <w:t>Redesigned and tabs are given in current CMS, we kept for similarity sake. Advise if we should remove these.</w:t>
      </w:r>
    </w:p>
    <w:p w14:paraId="5E3C2F92" w14:textId="45F9DD3D" w:rsidR="00C67421" w:rsidRDefault="00C67421">
      <w:pPr>
        <w:pStyle w:val="CommentText"/>
      </w:pPr>
    </w:p>
  </w:comment>
  <w:comment w:id="305" w:author="Jennifer Turner" w:date="2015-02-19T13:05:00Z" w:initials="jt">
    <w:p w14:paraId="6F516491" w14:textId="77777777" w:rsidR="00C67421" w:rsidRDefault="00C67421">
      <w:pPr>
        <w:pStyle w:val="CommentText"/>
      </w:pPr>
      <w:r>
        <w:rPr>
          <w:rStyle w:val="CommentReference"/>
        </w:rPr>
        <w:annotationRef/>
      </w:r>
      <w:r>
        <w:t xml:space="preserve">Does anyone even know what a sub report is? </w:t>
      </w:r>
    </w:p>
    <w:p w14:paraId="208C1327" w14:textId="77777777" w:rsidR="00C67421" w:rsidRDefault="00C67421">
      <w:pPr>
        <w:pStyle w:val="CommentText"/>
      </w:pPr>
    </w:p>
    <w:p w14:paraId="38C7780A" w14:textId="77777777" w:rsidR="00C67421" w:rsidRDefault="00C67421">
      <w:pPr>
        <w:pStyle w:val="CommentText"/>
      </w:pPr>
      <w:r>
        <w:t>I do not think tabs are necessary here as they are functions that almost no one will perform. Those options should not be available at all in a default view.</w:t>
      </w:r>
    </w:p>
  </w:comment>
  <w:comment w:id="307" w:author="Dev" w:date="2015-02-25T19:29:00Z" w:initials="K">
    <w:p w14:paraId="3D754290" w14:textId="22A27522" w:rsidR="00C67421" w:rsidRDefault="00C67421">
      <w:pPr>
        <w:pStyle w:val="CommentText"/>
      </w:pPr>
      <w:r>
        <w:rPr>
          <w:rStyle w:val="CommentReference"/>
        </w:rPr>
        <w:annotationRef/>
      </w:r>
      <w:r>
        <w:t>Corrected.</w:t>
      </w:r>
    </w:p>
  </w:comment>
  <w:comment w:id="308" w:author="Jennifer Turner" w:date="2015-02-19T15:41:00Z" w:initials="JT">
    <w:p w14:paraId="5754EC4D" w14:textId="77777777" w:rsidR="00C67421" w:rsidRDefault="00C67421">
      <w:pPr>
        <w:pStyle w:val="CommentText"/>
      </w:pPr>
      <w:r>
        <w:rPr>
          <w:rStyle w:val="CommentReference"/>
        </w:rPr>
        <w:annotationRef/>
      </w:r>
      <w:r>
        <w:t>Fix spelling of Parent.</w:t>
      </w:r>
    </w:p>
    <w:p w14:paraId="6FFA298D" w14:textId="77777777" w:rsidR="00C67421" w:rsidRDefault="00C67421">
      <w:pPr>
        <w:pStyle w:val="CommentText"/>
      </w:pPr>
    </w:p>
    <w:p w14:paraId="6B18EF6B" w14:textId="77777777" w:rsidR="00C67421" w:rsidRDefault="00C67421">
      <w:pPr>
        <w:pStyle w:val="CommentText"/>
      </w:pPr>
      <w:r>
        <w:t>Assume ability to edit entries.</w:t>
      </w:r>
    </w:p>
  </w:comment>
  <w:comment w:id="309" w:author="Dev" w:date="2015-02-25T19:29:00Z" w:initials="K">
    <w:p w14:paraId="7EFC49BB" w14:textId="79DDDD32" w:rsidR="00C67421" w:rsidRDefault="00C67421">
      <w:pPr>
        <w:pStyle w:val="CommentText"/>
      </w:pPr>
      <w:r>
        <w:rPr>
          <w:rStyle w:val="CommentReference"/>
        </w:rPr>
        <w:annotationRef/>
      </w:r>
      <w:r>
        <w:t>Removed status message.</w:t>
      </w:r>
    </w:p>
  </w:comment>
  <w:comment w:id="310" w:author="Jennifer Turner" w:date="2015-02-19T13:06:00Z" w:initials="jt">
    <w:p w14:paraId="36A5DCF9" w14:textId="77777777" w:rsidR="00C67421" w:rsidRDefault="00C67421">
      <w:pPr>
        <w:pStyle w:val="CommentText"/>
      </w:pPr>
      <w:r>
        <w:rPr>
          <w:rStyle w:val="CommentReference"/>
        </w:rPr>
        <w:annotationRef/>
      </w:r>
      <w:r>
        <w:t>This is a near duplicate to wireframe 3-1.6, which is a bit confusing (not client journal general note type).</w:t>
      </w:r>
    </w:p>
    <w:p w14:paraId="141B151A" w14:textId="77777777" w:rsidR="00C67421" w:rsidRDefault="00C67421">
      <w:pPr>
        <w:pStyle w:val="CommentText"/>
      </w:pPr>
    </w:p>
    <w:p w14:paraId="6E053559" w14:textId="77777777" w:rsidR="00C67421" w:rsidRDefault="00C67421">
      <w:pPr>
        <w:pStyle w:val="CommentText"/>
      </w:pPr>
      <w:r>
        <w:t>What does “select a status to add” mean?</w:t>
      </w:r>
    </w:p>
    <w:p w14:paraId="58DC8C4B" w14:textId="77777777" w:rsidR="00C67421" w:rsidRDefault="00C67421">
      <w:pPr>
        <w:pStyle w:val="CommentText"/>
      </w:pPr>
    </w:p>
    <w:p w14:paraId="1FFF07EB" w14:textId="77777777" w:rsidR="00C67421" w:rsidRDefault="00C67421">
      <w:pPr>
        <w:pStyle w:val="CommentText"/>
      </w:pPr>
      <w:r>
        <w:t>Careful with the spelling. We had a pair of programmers once who littered our CMS with “recieved” instead of “received”</w:t>
      </w:r>
    </w:p>
  </w:comment>
  <w:comment w:id="311" w:author="Jennifer Turner" w:date="2015-02-19T15:48:00Z" w:initials="JT">
    <w:p w14:paraId="15DF80B7" w14:textId="77777777" w:rsidR="00C67421" w:rsidRDefault="00C67421">
      <w:pPr>
        <w:pStyle w:val="CommentText"/>
      </w:pPr>
      <w:r>
        <w:rPr>
          <w:rStyle w:val="CommentReference"/>
        </w:rPr>
        <w:annotationRef/>
      </w:r>
    </w:p>
  </w:comment>
  <w:comment w:id="312" w:author="Jennifer Turner" w:date="2015-02-19T15:49:00Z" w:initials="JT">
    <w:p w14:paraId="3A59A4C1" w14:textId="77777777" w:rsidR="00C67421" w:rsidRDefault="00C67421">
      <w:pPr>
        <w:pStyle w:val="CommentText"/>
      </w:pPr>
      <w:r>
        <w:rPr>
          <w:rStyle w:val="CommentReference"/>
        </w:rPr>
        <w:annotationRef/>
      </w:r>
      <w:r>
        <w:t>It’s take a while for me to ask, but what does the settings/tools icon do up to Logout?</w:t>
      </w:r>
    </w:p>
  </w:comment>
  <w:comment w:id="313" w:author="Dev" w:date="2015-02-25T19:29:00Z" w:initials="K">
    <w:p w14:paraId="1D0EE2E0" w14:textId="77777777" w:rsidR="00C67421" w:rsidRDefault="00C67421" w:rsidP="00B426C1">
      <w:pPr>
        <w:pStyle w:val="CommentText"/>
      </w:pPr>
      <w:r>
        <w:rPr>
          <w:rStyle w:val="CommentReference"/>
        </w:rPr>
        <w:annotationRef/>
      </w:r>
      <w:r>
        <w:t>Setting icon removed in new design, instead user profile tab is given.</w:t>
      </w:r>
    </w:p>
    <w:p w14:paraId="2CDB05CE" w14:textId="697A8A0C" w:rsidR="00C67421" w:rsidRDefault="00C67421">
      <w:pPr>
        <w:pStyle w:val="CommentText"/>
      </w:pPr>
    </w:p>
  </w:comment>
  <w:comment w:id="315" w:author="Dev" w:date="2015-02-25T19:29:00Z" w:initials="K">
    <w:p w14:paraId="544B1C28" w14:textId="77777777" w:rsidR="00C67421" w:rsidRDefault="00C67421" w:rsidP="00B426C1">
      <w:pPr>
        <w:pStyle w:val="CommentText"/>
      </w:pPr>
      <w:r>
        <w:rPr>
          <w:rStyle w:val="CommentReference"/>
        </w:rPr>
        <w:annotationRef/>
      </w:r>
      <w:r>
        <w:t>The role and Date fields are to filter display.</w:t>
      </w:r>
    </w:p>
    <w:p w14:paraId="608418F9" w14:textId="77777777" w:rsidR="00C67421" w:rsidRDefault="00C67421" w:rsidP="00B426C1">
      <w:pPr>
        <w:pStyle w:val="CommentText"/>
      </w:pPr>
    </w:p>
    <w:p w14:paraId="46BEFE9E" w14:textId="77777777" w:rsidR="00C67421" w:rsidRDefault="00C67421" w:rsidP="00B426C1">
      <w:pPr>
        <w:pStyle w:val="CommentText"/>
      </w:pPr>
      <w:r>
        <w:t>Add Role adds new roles and user management assign and revoke roles.</w:t>
      </w:r>
    </w:p>
    <w:p w14:paraId="6B7DC4B2" w14:textId="52EFCAFD" w:rsidR="00C67421" w:rsidRDefault="00C67421">
      <w:pPr>
        <w:pStyle w:val="CommentText"/>
      </w:pPr>
    </w:p>
  </w:comment>
  <w:comment w:id="316" w:author="Jennifer Turner" w:date="2015-02-19T15:52:00Z" w:initials="JT">
    <w:p w14:paraId="1CFA8810" w14:textId="77777777" w:rsidR="00C67421" w:rsidRDefault="00C67421">
      <w:pPr>
        <w:pStyle w:val="CommentText"/>
      </w:pPr>
      <w:r>
        <w:rPr>
          <w:rStyle w:val="CommentReference"/>
        </w:rPr>
        <w:annotationRef/>
      </w:r>
      <w:r>
        <w:t>The Add Role icon makes sense to me, but I would need more information to understand the fields Roles and Date Change.</w:t>
      </w:r>
    </w:p>
    <w:p w14:paraId="52428ED9" w14:textId="77777777" w:rsidR="00C67421" w:rsidRDefault="00C67421">
      <w:pPr>
        <w:pStyle w:val="CommentText"/>
      </w:pPr>
    </w:p>
    <w:p w14:paraId="531B68E8" w14:textId="5E6F0E25" w:rsidR="00C67421" w:rsidRDefault="00C67421">
      <w:pPr>
        <w:pStyle w:val="CommentText"/>
      </w:pPr>
      <w:r>
        <w:t>Where/how are the roles defined?</w:t>
      </w:r>
    </w:p>
  </w:comment>
  <w:comment w:id="317" w:author="Dev" w:date="2015-02-25T19:30:00Z" w:initials="K">
    <w:p w14:paraId="67016FD5" w14:textId="77777777" w:rsidR="00C67421" w:rsidRDefault="00C67421" w:rsidP="00B426C1">
      <w:pPr>
        <w:pStyle w:val="CommentText"/>
      </w:pPr>
      <w:r>
        <w:rPr>
          <w:rStyle w:val="CommentReference"/>
        </w:rPr>
        <w:annotationRef/>
      </w:r>
      <w:r>
        <w:t>Validity period and rules are for administrator to monitor permissions granted temporarily.</w:t>
      </w:r>
    </w:p>
    <w:p w14:paraId="3D2C26FB" w14:textId="77777777" w:rsidR="00C67421" w:rsidRDefault="00C67421" w:rsidP="00B426C1">
      <w:pPr>
        <w:pStyle w:val="CommentText"/>
      </w:pPr>
    </w:p>
    <w:p w14:paraId="61E03489" w14:textId="77777777" w:rsidR="00C67421" w:rsidRDefault="00C67421" w:rsidP="00B426C1">
      <w:pPr>
        <w:pStyle w:val="CommentText"/>
      </w:pPr>
      <w:r>
        <w:t>Manage role assignment here and initially can be done in profile set-up.</w:t>
      </w:r>
    </w:p>
    <w:p w14:paraId="0835A461" w14:textId="0CEFCFBE" w:rsidR="00C67421" w:rsidRDefault="00C67421">
      <w:pPr>
        <w:pStyle w:val="CommentText"/>
      </w:pPr>
    </w:p>
  </w:comment>
  <w:comment w:id="318" w:author="Jennifer Turner" w:date="2015-02-19T15:56:00Z" w:initials="JT">
    <w:p w14:paraId="00DD74F5" w14:textId="77777777" w:rsidR="00C67421" w:rsidRDefault="00C67421">
      <w:pPr>
        <w:pStyle w:val="CommentText"/>
      </w:pPr>
      <w:r>
        <w:rPr>
          <w:rStyle w:val="CommentReference"/>
        </w:rPr>
        <w:annotationRef/>
      </w:r>
      <w:r>
        <w:t xml:space="preserve">I don’t know whether the Validity columns are necessary. I’m not interested in renewing a client’s validity. Email here also not useful. </w:t>
      </w:r>
    </w:p>
    <w:p w14:paraId="4ADC972C" w14:textId="77777777" w:rsidR="00C67421" w:rsidRDefault="00C67421">
      <w:pPr>
        <w:pStyle w:val="CommentText"/>
      </w:pPr>
    </w:p>
    <w:p w14:paraId="0BA0475C" w14:textId="77777777" w:rsidR="00C67421" w:rsidRDefault="00C67421">
      <w:pPr>
        <w:pStyle w:val="CommentText"/>
      </w:pPr>
      <w:r>
        <w:t>Would we manage users in a module like this or just in the employee data module?</w:t>
      </w:r>
    </w:p>
    <w:p w14:paraId="4F793FBC" w14:textId="77777777" w:rsidR="00C67421" w:rsidRDefault="00C67421">
      <w:pPr>
        <w:pStyle w:val="CommentText"/>
      </w:pPr>
    </w:p>
    <w:p w14:paraId="748FABB4" w14:textId="77777777" w:rsidR="00C67421" w:rsidRDefault="00C67421">
      <w:pPr>
        <w:pStyle w:val="CommentText"/>
      </w:pPr>
      <w:r>
        <w:t xml:space="preserve">I do like the idea of being able to see at a glance the role each employee is in. </w:t>
      </w:r>
    </w:p>
    <w:p w14:paraId="46BB0A35" w14:textId="77777777" w:rsidR="00C67421" w:rsidRDefault="00C67421">
      <w:pPr>
        <w:pStyle w:val="CommentText"/>
      </w:pPr>
    </w:p>
    <w:p w14:paraId="657E902F" w14:textId="108369CD" w:rsidR="00C67421" w:rsidRDefault="00C67421">
      <w:pPr>
        <w:pStyle w:val="CommentText"/>
      </w:pPr>
      <w:r>
        <w:t>Assume columns here and everywhere are sortable.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51190A" w15:done="0"/>
  <w15:commentEx w15:paraId="646C2853" w15:done="0"/>
  <w15:commentEx w15:paraId="113A6735" w15:done="0"/>
  <w15:commentEx w15:paraId="1A13C891" w15:done="0"/>
  <w15:commentEx w15:paraId="4362C4B2" w15:done="0"/>
  <w15:commentEx w15:paraId="04021F4C" w15:done="0"/>
  <w15:commentEx w15:paraId="11CCFDB3" w15:done="0"/>
  <w15:commentEx w15:paraId="6F05C5AD" w15:done="0"/>
  <w15:commentEx w15:paraId="002D74E7" w15:done="0"/>
  <w15:commentEx w15:paraId="6851BCA2" w15:done="0"/>
  <w15:commentEx w15:paraId="6FD59197" w15:done="0"/>
  <w15:commentEx w15:paraId="18C96991" w15:done="0"/>
  <w15:commentEx w15:paraId="0ED76AED" w15:done="0"/>
  <w15:commentEx w15:paraId="506DCBB6" w15:done="0"/>
  <w15:commentEx w15:paraId="792DB141" w15:done="0"/>
  <w15:commentEx w15:paraId="3BD97A5C" w15:done="0"/>
  <w15:commentEx w15:paraId="1A3BE304" w15:done="0"/>
  <w15:commentEx w15:paraId="5721CCD5" w15:done="0"/>
  <w15:commentEx w15:paraId="5E121DD3" w15:done="0"/>
  <w15:commentEx w15:paraId="4924A14A" w15:done="0"/>
  <w15:commentEx w15:paraId="23280AAB" w15:done="0"/>
  <w15:commentEx w15:paraId="5300FA05" w15:done="0"/>
  <w15:commentEx w15:paraId="522E0D33" w15:done="0"/>
  <w15:commentEx w15:paraId="3A9A07ED" w15:done="0"/>
  <w15:commentEx w15:paraId="6FD13721" w15:done="0"/>
  <w15:commentEx w15:paraId="3507A290" w15:done="0"/>
  <w15:commentEx w15:paraId="19DCE7EB" w15:done="0"/>
  <w15:commentEx w15:paraId="0F17032F" w15:done="0"/>
  <w15:commentEx w15:paraId="6E559FE2" w15:done="0"/>
  <w15:commentEx w15:paraId="06445E46" w15:done="0"/>
  <w15:commentEx w15:paraId="00E1D059" w15:done="0"/>
  <w15:commentEx w15:paraId="72028CE1" w15:done="0"/>
  <w15:commentEx w15:paraId="0739A56B" w15:done="0"/>
  <w15:commentEx w15:paraId="1AD105B0" w15:done="0"/>
  <w15:commentEx w15:paraId="5FD3F2A6" w15:done="0"/>
  <w15:commentEx w15:paraId="4950F355" w15:done="0"/>
  <w15:commentEx w15:paraId="582574B6" w15:done="0"/>
  <w15:commentEx w15:paraId="1635EB70" w15:done="0"/>
  <w15:commentEx w15:paraId="1B5F310D" w15:done="0"/>
  <w15:commentEx w15:paraId="0DFF9739" w15:done="0"/>
  <w15:commentEx w15:paraId="2DE96EEE" w15:done="0"/>
  <w15:commentEx w15:paraId="06B32B77" w15:done="0"/>
  <w15:commentEx w15:paraId="5E3C2F92" w15:done="0"/>
  <w15:commentEx w15:paraId="38C7780A" w15:done="0"/>
  <w15:commentEx w15:paraId="3D754290" w15:done="0"/>
  <w15:commentEx w15:paraId="6B18EF6B" w15:done="0"/>
  <w15:commentEx w15:paraId="7EFC49BB" w15:done="0"/>
  <w15:commentEx w15:paraId="1FFF07EB" w15:done="0"/>
  <w15:commentEx w15:paraId="15DF80B7" w15:done="0"/>
  <w15:commentEx w15:paraId="3A59A4C1" w15:done="0"/>
  <w15:commentEx w15:paraId="2CDB05CE" w15:done="0"/>
  <w15:commentEx w15:paraId="6B7DC4B2" w15:done="0"/>
  <w15:commentEx w15:paraId="531B68E8" w15:done="0"/>
  <w15:commentEx w15:paraId="0835A461" w15:done="0"/>
  <w15:commentEx w15:paraId="657E902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E20D4C" w14:textId="77777777" w:rsidR="00C67421" w:rsidRDefault="00C67421">
      <w:pPr>
        <w:spacing w:line="240" w:lineRule="auto"/>
      </w:pPr>
      <w:r>
        <w:separator/>
      </w:r>
    </w:p>
  </w:endnote>
  <w:endnote w:type="continuationSeparator" w:id="0">
    <w:p w14:paraId="2737A9A4" w14:textId="77777777" w:rsidR="00C67421" w:rsidRDefault="00C67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altName w:val="Arial"/>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B6474" w14:textId="77777777" w:rsidR="00C67421" w:rsidRDefault="00C67421">
    <w:pPr>
      <w:pStyle w:val="Normal1"/>
      <w:jc w:val="right"/>
    </w:pPr>
    <w:r>
      <w:fldChar w:fldCharType="begin"/>
    </w:r>
    <w:r>
      <w:instrText>PAGE</w:instrText>
    </w:r>
    <w:r>
      <w:fldChar w:fldCharType="separate"/>
    </w:r>
    <w:r w:rsidR="007A2666">
      <w:rPr>
        <w:noProof/>
      </w:rPr>
      <w:t>32</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1FAE57" w14:textId="77777777" w:rsidR="00C67421" w:rsidRDefault="00C67421">
      <w:pPr>
        <w:spacing w:line="240" w:lineRule="auto"/>
      </w:pPr>
      <w:r>
        <w:separator/>
      </w:r>
    </w:p>
  </w:footnote>
  <w:footnote w:type="continuationSeparator" w:id="0">
    <w:p w14:paraId="4775A61A" w14:textId="77777777" w:rsidR="00C67421" w:rsidRDefault="00C6742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405CF"/>
    <w:multiLevelType w:val="multilevel"/>
    <w:tmpl w:val="106C542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
    <w:nsid w:val="05C45FA5"/>
    <w:multiLevelType w:val="multilevel"/>
    <w:tmpl w:val="329608F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
    <w:nsid w:val="0779526A"/>
    <w:multiLevelType w:val="multilevel"/>
    <w:tmpl w:val="D626EFCE"/>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3">
    <w:nsid w:val="0A0F012D"/>
    <w:multiLevelType w:val="multilevel"/>
    <w:tmpl w:val="8DE4EE7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4">
    <w:nsid w:val="16A026B9"/>
    <w:multiLevelType w:val="multilevel"/>
    <w:tmpl w:val="9A3C938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5">
    <w:nsid w:val="19EC3134"/>
    <w:multiLevelType w:val="multilevel"/>
    <w:tmpl w:val="C6AC344E"/>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6">
    <w:nsid w:val="1D67236D"/>
    <w:multiLevelType w:val="multilevel"/>
    <w:tmpl w:val="A924753C"/>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7">
    <w:nsid w:val="27DB3574"/>
    <w:multiLevelType w:val="multilevel"/>
    <w:tmpl w:val="C5D4FDC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8">
    <w:nsid w:val="2D9619D6"/>
    <w:multiLevelType w:val="multilevel"/>
    <w:tmpl w:val="9EBADF1A"/>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9">
    <w:nsid w:val="321873CE"/>
    <w:multiLevelType w:val="multilevel"/>
    <w:tmpl w:val="EA5ECE6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0">
    <w:nsid w:val="3A0220FD"/>
    <w:multiLevelType w:val="multilevel"/>
    <w:tmpl w:val="96DCFFB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1">
    <w:nsid w:val="3FE275F1"/>
    <w:multiLevelType w:val="multilevel"/>
    <w:tmpl w:val="D7FC70AC"/>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2">
    <w:nsid w:val="42A9119A"/>
    <w:multiLevelType w:val="multilevel"/>
    <w:tmpl w:val="CD2A846E"/>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3">
    <w:nsid w:val="44B87D5A"/>
    <w:multiLevelType w:val="multilevel"/>
    <w:tmpl w:val="5C5EE23E"/>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4">
    <w:nsid w:val="46311329"/>
    <w:multiLevelType w:val="multilevel"/>
    <w:tmpl w:val="93B2A5BC"/>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5">
    <w:nsid w:val="47C17A52"/>
    <w:multiLevelType w:val="multilevel"/>
    <w:tmpl w:val="C708F6D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6">
    <w:nsid w:val="48262C05"/>
    <w:multiLevelType w:val="multilevel"/>
    <w:tmpl w:val="00ECCC4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7">
    <w:nsid w:val="5E33137A"/>
    <w:multiLevelType w:val="multilevel"/>
    <w:tmpl w:val="A10E108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8">
    <w:nsid w:val="637B3454"/>
    <w:multiLevelType w:val="multilevel"/>
    <w:tmpl w:val="5A90B40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9">
    <w:nsid w:val="639E6081"/>
    <w:multiLevelType w:val="multilevel"/>
    <w:tmpl w:val="FE825FB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0">
    <w:nsid w:val="69AF37B5"/>
    <w:multiLevelType w:val="multilevel"/>
    <w:tmpl w:val="C29C4D2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1">
    <w:nsid w:val="6A742B5E"/>
    <w:multiLevelType w:val="multilevel"/>
    <w:tmpl w:val="F1BC590A"/>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2">
    <w:nsid w:val="6E8C4084"/>
    <w:multiLevelType w:val="multilevel"/>
    <w:tmpl w:val="9C90EE3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3">
    <w:nsid w:val="6FA13240"/>
    <w:multiLevelType w:val="multilevel"/>
    <w:tmpl w:val="DA6AD4F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4">
    <w:nsid w:val="780709A7"/>
    <w:multiLevelType w:val="multilevel"/>
    <w:tmpl w:val="156084C4"/>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5">
    <w:nsid w:val="78360272"/>
    <w:multiLevelType w:val="multilevel"/>
    <w:tmpl w:val="E14221CC"/>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26">
    <w:nsid w:val="788009C0"/>
    <w:multiLevelType w:val="multilevel"/>
    <w:tmpl w:val="5CA6D9A2"/>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num w:numId="1">
    <w:abstractNumId w:val="9"/>
  </w:num>
  <w:num w:numId="2">
    <w:abstractNumId w:val="4"/>
  </w:num>
  <w:num w:numId="3">
    <w:abstractNumId w:val="18"/>
  </w:num>
  <w:num w:numId="4">
    <w:abstractNumId w:val="6"/>
  </w:num>
  <w:num w:numId="5">
    <w:abstractNumId w:val="26"/>
  </w:num>
  <w:num w:numId="6">
    <w:abstractNumId w:val="19"/>
  </w:num>
  <w:num w:numId="7">
    <w:abstractNumId w:val="24"/>
  </w:num>
  <w:num w:numId="8">
    <w:abstractNumId w:val="20"/>
  </w:num>
  <w:num w:numId="9">
    <w:abstractNumId w:val="11"/>
  </w:num>
  <w:num w:numId="10">
    <w:abstractNumId w:val="0"/>
  </w:num>
  <w:num w:numId="11">
    <w:abstractNumId w:val="5"/>
  </w:num>
  <w:num w:numId="12">
    <w:abstractNumId w:val="1"/>
  </w:num>
  <w:num w:numId="13">
    <w:abstractNumId w:val="25"/>
  </w:num>
  <w:num w:numId="14">
    <w:abstractNumId w:val="22"/>
  </w:num>
  <w:num w:numId="15">
    <w:abstractNumId w:val="14"/>
  </w:num>
  <w:num w:numId="16">
    <w:abstractNumId w:val="12"/>
  </w:num>
  <w:num w:numId="17">
    <w:abstractNumId w:val="3"/>
  </w:num>
  <w:num w:numId="18">
    <w:abstractNumId w:val="17"/>
  </w:num>
  <w:num w:numId="19">
    <w:abstractNumId w:val="16"/>
  </w:num>
  <w:num w:numId="20">
    <w:abstractNumId w:val="21"/>
  </w:num>
  <w:num w:numId="21">
    <w:abstractNumId w:val="7"/>
  </w:num>
  <w:num w:numId="22">
    <w:abstractNumId w:val="15"/>
  </w:num>
  <w:num w:numId="23">
    <w:abstractNumId w:val="8"/>
  </w:num>
  <w:num w:numId="24">
    <w:abstractNumId w:val="13"/>
  </w:num>
  <w:num w:numId="25">
    <w:abstractNumId w:val="2"/>
  </w:num>
  <w:num w:numId="26">
    <w:abstractNumId w:val="10"/>
  </w:num>
  <w:num w:numId="27">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nnifer Turner">
    <w15:presenceInfo w15:providerId="AD" w15:userId="S-1-5-21-57938483-1953321365-618671499-1016"/>
  </w15:person>
  <w15:person w15:author="Dev">
    <w15:presenceInfo w15:providerId="None" w15:userId="De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F09"/>
    <w:rsid w:val="00006800"/>
    <w:rsid w:val="000274B1"/>
    <w:rsid w:val="000375A4"/>
    <w:rsid w:val="000905E9"/>
    <w:rsid w:val="000D2C38"/>
    <w:rsid w:val="00126FE4"/>
    <w:rsid w:val="001901DE"/>
    <w:rsid w:val="001C3420"/>
    <w:rsid w:val="00201A68"/>
    <w:rsid w:val="00204C61"/>
    <w:rsid w:val="0021795F"/>
    <w:rsid w:val="002F6FAF"/>
    <w:rsid w:val="0031765E"/>
    <w:rsid w:val="00381687"/>
    <w:rsid w:val="00390F3A"/>
    <w:rsid w:val="003F035C"/>
    <w:rsid w:val="003F3526"/>
    <w:rsid w:val="003F6248"/>
    <w:rsid w:val="00423EC9"/>
    <w:rsid w:val="0043584E"/>
    <w:rsid w:val="00442F09"/>
    <w:rsid w:val="00450466"/>
    <w:rsid w:val="0046452B"/>
    <w:rsid w:val="0047401A"/>
    <w:rsid w:val="004A4853"/>
    <w:rsid w:val="004B0511"/>
    <w:rsid w:val="005274FA"/>
    <w:rsid w:val="00563FBE"/>
    <w:rsid w:val="00591393"/>
    <w:rsid w:val="005A552C"/>
    <w:rsid w:val="005B136F"/>
    <w:rsid w:val="005C742E"/>
    <w:rsid w:val="005F4850"/>
    <w:rsid w:val="00615AED"/>
    <w:rsid w:val="006257D4"/>
    <w:rsid w:val="006813EB"/>
    <w:rsid w:val="006A6148"/>
    <w:rsid w:val="006D07E1"/>
    <w:rsid w:val="00702A49"/>
    <w:rsid w:val="0070712E"/>
    <w:rsid w:val="00725F86"/>
    <w:rsid w:val="00737225"/>
    <w:rsid w:val="00756CF1"/>
    <w:rsid w:val="00757B3A"/>
    <w:rsid w:val="007760BE"/>
    <w:rsid w:val="007A2666"/>
    <w:rsid w:val="007E1E46"/>
    <w:rsid w:val="00825A28"/>
    <w:rsid w:val="008538E8"/>
    <w:rsid w:val="00853A76"/>
    <w:rsid w:val="00857A3F"/>
    <w:rsid w:val="00882B65"/>
    <w:rsid w:val="008C4DC0"/>
    <w:rsid w:val="008C73FA"/>
    <w:rsid w:val="008D2A8B"/>
    <w:rsid w:val="008D3430"/>
    <w:rsid w:val="008D6AD1"/>
    <w:rsid w:val="00965DF0"/>
    <w:rsid w:val="0098655B"/>
    <w:rsid w:val="00996AB6"/>
    <w:rsid w:val="009A19AB"/>
    <w:rsid w:val="009E217A"/>
    <w:rsid w:val="00A247DF"/>
    <w:rsid w:val="00A543EA"/>
    <w:rsid w:val="00A8716D"/>
    <w:rsid w:val="00AB55DD"/>
    <w:rsid w:val="00B045AA"/>
    <w:rsid w:val="00B25EE2"/>
    <w:rsid w:val="00B32255"/>
    <w:rsid w:val="00B426C1"/>
    <w:rsid w:val="00B928DA"/>
    <w:rsid w:val="00BA1C18"/>
    <w:rsid w:val="00BB2888"/>
    <w:rsid w:val="00BD1342"/>
    <w:rsid w:val="00C6001D"/>
    <w:rsid w:val="00C646C9"/>
    <w:rsid w:val="00C65AD8"/>
    <w:rsid w:val="00C67421"/>
    <w:rsid w:val="00CE763F"/>
    <w:rsid w:val="00D5020F"/>
    <w:rsid w:val="00D54FAC"/>
    <w:rsid w:val="00D8604B"/>
    <w:rsid w:val="00D95EE5"/>
    <w:rsid w:val="00DA5C0B"/>
    <w:rsid w:val="00DC7F1A"/>
    <w:rsid w:val="00DD720D"/>
    <w:rsid w:val="00DF2BB0"/>
    <w:rsid w:val="00E07924"/>
    <w:rsid w:val="00F25472"/>
    <w:rsid w:val="00F403D0"/>
    <w:rsid w:val="00F65AA7"/>
    <w:rsid w:val="00F66380"/>
    <w:rsid w:val="00FA38C7"/>
    <w:rsid w:val="00FD7526"/>
    <w:rsid w:val="00FF0B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4ED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6AD1"/>
  </w:style>
  <w:style w:type="paragraph" w:styleId="Heading1">
    <w:name w:val="heading 1"/>
    <w:basedOn w:val="Normal1"/>
    <w:next w:val="Normal1"/>
    <w:rsid w:val="008D6AD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rsid w:val="008D6AD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rsid w:val="008D6AD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rsid w:val="008D6AD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rsid w:val="008D6AD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rsid w:val="008D6AD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D6AD1"/>
  </w:style>
  <w:style w:type="paragraph" w:styleId="Title">
    <w:name w:val="Title"/>
    <w:basedOn w:val="Normal1"/>
    <w:next w:val="Normal1"/>
    <w:rsid w:val="008D6AD1"/>
    <w:pPr>
      <w:keepNext/>
      <w:keepLines/>
      <w:contextualSpacing/>
    </w:pPr>
    <w:rPr>
      <w:rFonts w:ascii="Trebuchet MS" w:eastAsia="Trebuchet MS" w:hAnsi="Trebuchet MS" w:cs="Trebuchet MS"/>
      <w:sz w:val="42"/>
    </w:rPr>
  </w:style>
  <w:style w:type="paragraph" w:styleId="Subtitle">
    <w:name w:val="Subtitle"/>
    <w:basedOn w:val="Normal1"/>
    <w:next w:val="Normal1"/>
    <w:rsid w:val="008D6AD1"/>
    <w:pPr>
      <w:keepNext/>
      <w:keepLines/>
      <w:spacing w:after="200"/>
      <w:contextualSpacing/>
    </w:pPr>
    <w:rPr>
      <w:rFonts w:ascii="Trebuchet MS" w:eastAsia="Trebuchet MS" w:hAnsi="Trebuchet MS" w:cs="Trebuchet MS"/>
      <w:i/>
      <w:color w:val="666666"/>
      <w:sz w:val="26"/>
    </w:rPr>
  </w:style>
  <w:style w:type="table" w:customStyle="1" w:styleId="a">
    <w:basedOn w:val="TableNormal"/>
    <w:rsid w:val="008D6AD1"/>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538E8"/>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538E8"/>
    <w:rPr>
      <w:rFonts w:ascii="Lucida Grande" w:hAnsi="Lucida Grande"/>
      <w:sz w:val="18"/>
      <w:szCs w:val="18"/>
    </w:rPr>
  </w:style>
  <w:style w:type="character" w:styleId="CommentReference">
    <w:name w:val="annotation reference"/>
    <w:basedOn w:val="DefaultParagraphFont"/>
    <w:uiPriority w:val="99"/>
    <w:semiHidden/>
    <w:unhideWhenUsed/>
    <w:rsid w:val="00DA5C0B"/>
    <w:rPr>
      <w:sz w:val="16"/>
      <w:szCs w:val="16"/>
    </w:rPr>
  </w:style>
  <w:style w:type="paragraph" w:styleId="CommentText">
    <w:name w:val="annotation text"/>
    <w:basedOn w:val="Normal"/>
    <w:link w:val="CommentTextChar"/>
    <w:uiPriority w:val="99"/>
    <w:semiHidden/>
    <w:unhideWhenUsed/>
    <w:rsid w:val="00DA5C0B"/>
    <w:pPr>
      <w:spacing w:line="240" w:lineRule="auto"/>
    </w:pPr>
    <w:rPr>
      <w:sz w:val="20"/>
    </w:rPr>
  </w:style>
  <w:style w:type="character" w:customStyle="1" w:styleId="CommentTextChar">
    <w:name w:val="Comment Text Char"/>
    <w:basedOn w:val="DefaultParagraphFont"/>
    <w:link w:val="CommentText"/>
    <w:uiPriority w:val="99"/>
    <w:semiHidden/>
    <w:rsid w:val="00DA5C0B"/>
    <w:rPr>
      <w:sz w:val="20"/>
    </w:rPr>
  </w:style>
  <w:style w:type="paragraph" w:styleId="CommentSubject">
    <w:name w:val="annotation subject"/>
    <w:basedOn w:val="CommentText"/>
    <w:next w:val="CommentText"/>
    <w:link w:val="CommentSubjectChar"/>
    <w:uiPriority w:val="99"/>
    <w:semiHidden/>
    <w:unhideWhenUsed/>
    <w:rsid w:val="00DA5C0B"/>
    <w:rPr>
      <w:b/>
      <w:bCs/>
    </w:rPr>
  </w:style>
  <w:style w:type="character" w:customStyle="1" w:styleId="CommentSubjectChar">
    <w:name w:val="Comment Subject Char"/>
    <w:basedOn w:val="CommentTextChar"/>
    <w:link w:val="CommentSubject"/>
    <w:uiPriority w:val="99"/>
    <w:semiHidden/>
    <w:rsid w:val="00DA5C0B"/>
    <w:rPr>
      <w:b/>
      <w:bCs/>
      <w:sz w:val="20"/>
    </w:rPr>
  </w:style>
  <w:style w:type="paragraph" w:styleId="ListParagraph">
    <w:name w:val="List Paragraph"/>
    <w:basedOn w:val="Normal"/>
    <w:uiPriority w:val="34"/>
    <w:qFormat/>
    <w:rsid w:val="006D07E1"/>
    <w:pPr>
      <w:ind w:left="720"/>
      <w:contextualSpacing/>
    </w:pPr>
  </w:style>
  <w:style w:type="paragraph" w:styleId="NoSpacing">
    <w:name w:val="No Spacing"/>
    <w:uiPriority w:val="1"/>
    <w:qFormat/>
    <w:rsid w:val="000905E9"/>
    <w:pPr>
      <w:spacing w:line="240" w:lineRule="auto"/>
    </w:pPr>
    <w:rPr>
      <w:rFonts w:asciiTheme="minorHAnsi" w:eastAsiaTheme="minorHAnsi" w:hAnsiTheme="minorHAnsi" w:cstheme="minorBidi"/>
      <w:color w:val="auto"/>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6AD1"/>
  </w:style>
  <w:style w:type="paragraph" w:styleId="Heading1">
    <w:name w:val="heading 1"/>
    <w:basedOn w:val="Normal1"/>
    <w:next w:val="Normal1"/>
    <w:rsid w:val="008D6AD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rsid w:val="008D6AD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rsid w:val="008D6AD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rsid w:val="008D6AD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rsid w:val="008D6AD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rsid w:val="008D6AD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D6AD1"/>
  </w:style>
  <w:style w:type="paragraph" w:styleId="Title">
    <w:name w:val="Title"/>
    <w:basedOn w:val="Normal1"/>
    <w:next w:val="Normal1"/>
    <w:rsid w:val="008D6AD1"/>
    <w:pPr>
      <w:keepNext/>
      <w:keepLines/>
      <w:contextualSpacing/>
    </w:pPr>
    <w:rPr>
      <w:rFonts w:ascii="Trebuchet MS" w:eastAsia="Trebuchet MS" w:hAnsi="Trebuchet MS" w:cs="Trebuchet MS"/>
      <w:sz w:val="42"/>
    </w:rPr>
  </w:style>
  <w:style w:type="paragraph" w:styleId="Subtitle">
    <w:name w:val="Subtitle"/>
    <w:basedOn w:val="Normal1"/>
    <w:next w:val="Normal1"/>
    <w:rsid w:val="008D6AD1"/>
    <w:pPr>
      <w:keepNext/>
      <w:keepLines/>
      <w:spacing w:after="200"/>
      <w:contextualSpacing/>
    </w:pPr>
    <w:rPr>
      <w:rFonts w:ascii="Trebuchet MS" w:eastAsia="Trebuchet MS" w:hAnsi="Trebuchet MS" w:cs="Trebuchet MS"/>
      <w:i/>
      <w:color w:val="666666"/>
      <w:sz w:val="26"/>
    </w:rPr>
  </w:style>
  <w:style w:type="table" w:customStyle="1" w:styleId="a">
    <w:basedOn w:val="TableNormal"/>
    <w:rsid w:val="008D6AD1"/>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538E8"/>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538E8"/>
    <w:rPr>
      <w:rFonts w:ascii="Lucida Grande" w:hAnsi="Lucida Grande"/>
      <w:sz w:val="18"/>
      <w:szCs w:val="18"/>
    </w:rPr>
  </w:style>
  <w:style w:type="character" w:styleId="CommentReference">
    <w:name w:val="annotation reference"/>
    <w:basedOn w:val="DefaultParagraphFont"/>
    <w:uiPriority w:val="99"/>
    <w:semiHidden/>
    <w:unhideWhenUsed/>
    <w:rsid w:val="00DA5C0B"/>
    <w:rPr>
      <w:sz w:val="16"/>
      <w:szCs w:val="16"/>
    </w:rPr>
  </w:style>
  <w:style w:type="paragraph" w:styleId="CommentText">
    <w:name w:val="annotation text"/>
    <w:basedOn w:val="Normal"/>
    <w:link w:val="CommentTextChar"/>
    <w:uiPriority w:val="99"/>
    <w:semiHidden/>
    <w:unhideWhenUsed/>
    <w:rsid w:val="00DA5C0B"/>
    <w:pPr>
      <w:spacing w:line="240" w:lineRule="auto"/>
    </w:pPr>
    <w:rPr>
      <w:sz w:val="20"/>
    </w:rPr>
  </w:style>
  <w:style w:type="character" w:customStyle="1" w:styleId="CommentTextChar">
    <w:name w:val="Comment Text Char"/>
    <w:basedOn w:val="DefaultParagraphFont"/>
    <w:link w:val="CommentText"/>
    <w:uiPriority w:val="99"/>
    <w:semiHidden/>
    <w:rsid w:val="00DA5C0B"/>
    <w:rPr>
      <w:sz w:val="20"/>
    </w:rPr>
  </w:style>
  <w:style w:type="paragraph" w:styleId="CommentSubject">
    <w:name w:val="annotation subject"/>
    <w:basedOn w:val="CommentText"/>
    <w:next w:val="CommentText"/>
    <w:link w:val="CommentSubjectChar"/>
    <w:uiPriority w:val="99"/>
    <w:semiHidden/>
    <w:unhideWhenUsed/>
    <w:rsid w:val="00DA5C0B"/>
    <w:rPr>
      <w:b/>
      <w:bCs/>
    </w:rPr>
  </w:style>
  <w:style w:type="character" w:customStyle="1" w:styleId="CommentSubjectChar">
    <w:name w:val="Comment Subject Char"/>
    <w:basedOn w:val="CommentTextChar"/>
    <w:link w:val="CommentSubject"/>
    <w:uiPriority w:val="99"/>
    <w:semiHidden/>
    <w:rsid w:val="00DA5C0B"/>
    <w:rPr>
      <w:b/>
      <w:bCs/>
      <w:sz w:val="20"/>
    </w:rPr>
  </w:style>
  <w:style w:type="paragraph" w:styleId="ListParagraph">
    <w:name w:val="List Paragraph"/>
    <w:basedOn w:val="Normal"/>
    <w:uiPriority w:val="34"/>
    <w:qFormat/>
    <w:rsid w:val="006D07E1"/>
    <w:pPr>
      <w:ind w:left="720"/>
      <w:contextualSpacing/>
    </w:pPr>
  </w:style>
  <w:style w:type="paragraph" w:styleId="NoSpacing">
    <w:name w:val="No Spacing"/>
    <w:uiPriority w:val="1"/>
    <w:qFormat/>
    <w:rsid w:val="000905E9"/>
    <w:pPr>
      <w:spacing w:line="240" w:lineRule="auto"/>
    </w:pPr>
    <w:rPr>
      <w:rFonts w:asciiTheme="minorHAnsi" w:eastAsiaTheme="minorHAnsi" w:hAnsiTheme="minorHAnsi" w:cstheme="minorBidi"/>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microsoft.com/office/2011/relationships/people" Target="people.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e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jpeg"/><Relationship Id="rId31" Type="http://schemas.openxmlformats.org/officeDocument/2006/relationships/image" Target="media/image22.jpg"/><Relationship Id="rId32" Type="http://schemas.openxmlformats.org/officeDocument/2006/relationships/image" Target="media/image23.jpg"/><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10" Type="http://schemas.openxmlformats.org/officeDocument/2006/relationships/image" Target="media/image1.jp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eg"/><Relationship Id="rId18" Type="http://schemas.openxmlformats.org/officeDocument/2006/relationships/image" Target="media/image9.jpg"/><Relationship Id="rId19" Type="http://schemas.openxmlformats.org/officeDocument/2006/relationships/image" Target="media/image10.jpe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theme" Target="theme/theme1.xml"/><Relationship Id="rId45"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8D64A-6517-4748-B56A-BB8529B3B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5064</Words>
  <Characters>28871</Characters>
  <Application>Microsoft Macintosh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Purco CMS SRD.docx</vt:lpstr>
    </vt:vector>
  </TitlesOfParts>
  <Company>TRL</Company>
  <LinksUpToDate>false</LinksUpToDate>
  <CharactersWithSpaces>33868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Purco CMS SRD.docx</dc:title>
  <dc:creator>Jennifer Turner</dc:creator>
  <cp:lastModifiedBy>ColWorx Inc</cp:lastModifiedBy>
  <cp:revision>2</cp:revision>
  <dcterms:created xsi:type="dcterms:W3CDTF">2015-03-02T16:31:00Z</dcterms:created>
  <dcterms:modified xsi:type="dcterms:W3CDTF">2015-03-02T16:31:00Z</dcterms:modified>
</cp:coreProperties>
</file>